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62AB3" w14:textId="60E1E64E" w:rsidR="00CB3547" w:rsidRDefault="00CC1226" w:rsidP="00C8562D">
      <w:pPr>
        <w:jc w:val="both"/>
      </w:pPr>
      <w:bookmarkStart w:id="0" w:name="_Hlk32233337"/>
      <w:bookmarkEnd w:id="0"/>
      <w:r>
        <w:rPr>
          <w:rFonts w:ascii="Times-Bold" w:hAnsi="Times-Bold" w:cs="Times-Bold"/>
          <w:b/>
          <w:bCs/>
          <w:sz w:val="24"/>
          <w:szCs w:val="24"/>
        </w:rPr>
        <w:t xml:space="preserve">1 </w:t>
      </w:r>
      <w:commentRangeStart w:id="1"/>
      <w:r w:rsidR="00271283">
        <w:rPr>
          <w:rFonts w:ascii="Times-Bold" w:hAnsi="Times-Bold" w:cs="Times-Bold"/>
          <w:b/>
          <w:bCs/>
          <w:sz w:val="24"/>
          <w:szCs w:val="24"/>
        </w:rPr>
        <w:t>Site I</w:t>
      </w:r>
      <w:r>
        <w:rPr>
          <w:rFonts w:ascii="Times-Bold" w:hAnsi="Times-Bold" w:cs="Times-Bold"/>
          <w:b/>
          <w:bCs/>
          <w:sz w:val="24"/>
          <w:szCs w:val="24"/>
        </w:rPr>
        <w:t>ntroduction</w:t>
      </w:r>
      <w:commentRangeEnd w:id="1"/>
      <w:r w:rsidR="009D1698">
        <w:rPr>
          <w:rStyle w:val="CommentReference"/>
        </w:rPr>
        <w:commentReference w:id="1"/>
      </w:r>
    </w:p>
    <w:p w14:paraId="7E23576E" w14:textId="77777777" w:rsidR="005662BE" w:rsidRDefault="005662BE" w:rsidP="00C8562D">
      <w:pPr>
        <w:jc w:val="both"/>
        <w:rPr>
          <w:rFonts w:ascii="Times-Roman" w:hAnsi="Times-Roman" w:cs="Times-Roman"/>
          <w:sz w:val="20"/>
          <w:szCs w:val="20"/>
        </w:rPr>
      </w:pPr>
      <w:r w:rsidRPr="0078131C">
        <w:rPr>
          <w:rFonts w:ascii="Times-Roman" w:hAnsi="Times-Roman" w:cs="Times-Roman"/>
          <w:sz w:val="20"/>
          <w:szCs w:val="20"/>
        </w:rPr>
        <w:t xml:space="preserve">Case Study Butterfly Bay / </w:t>
      </w:r>
      <w:proofErr w:type="spellStart"/>
      <w:r w:rsidRPr="0078131C">
        <w:rPr>
          <w:rFonts w:ascii="Times-Roman" w:hAnsi="Times-Roman" w:cs="Times-Roman"/>
          <w:sz w:val="20"/>
          <w:szCs w:val="20"/>
        </w:rPr>
        <w:t>HuDieWan</w:t>
      </w:r>
      <w:proofErr w:type="spellEnd"/>
      <w:r w:rsidRPr="0078131C">
        <w:rPr>
          <w:rFonts w:ascii="Times-Roman" w:hAnsi="Times-Roman" w:cs="Times-Roman"/>
          <w:sz w:val="20"/>
          <w:szCs w:val="20"/>
        </w:rPr>
        <w:t xml:space="preserve"> Compound in Suzhou Industrial Park</w:t>
      </w:r>
    </w:p>
    <w:p w14:paraId="15E01B55" w14:textId="62C6DC13" w:rsidR="004D7B03" w:rsidRDefault="004D7B0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The site we examined was constructed </w:t>
      </w:r>
      <w:r w:rsidR="00C30DEF">
        <w:rPr>
          <w:rFonts w:ascii="Times-Roman" w:hAnsi="Times-Roman" w:cs="Times-Roman"/>
          <w:sz w:val="20"/>
          <w:szCs w:val="20"/>
        </w:rPr>
        <w:t>twenty-five</w:t>
      </w:r>
      <w:r>
        <w:rPr>
          <w:rFonts w:ascii="Times-Roman" w:hAnsi="Times-Roman" w:cs="Times-Roman"/>
          <w:sz w:val="20"/>
          <w:szCs w:val="20"/>
        </w:rPr>
        <w:t xml:space="preserve"> years ago in Yangtze River delta in Suzhou and its Industrial Park (SIP).</w:t>
      </w:r>
      <w:r w:rsidR="005662BE">
        <w:rPr>
          <w:rFonts w:ascii="Times-Roman" w:hAnsi="Times-Roman" w:cs="Times-Roman"/>
          <w:sz w:val="20"/>
          <w:szCs w:val="20"/>
        </w:rPr>
        <w:t xml:space="preserve"> </w:t>
      </w:r>
      <w:r>
        <w:rPr>
          <w:rFonts w:ascii="Times-Roman" w:hAnsi="Times-Roman" w:cs="Times-Roman"/>
          <w:sz w:val="20"/>
          <w:szCs w:val="20"/>
        </w:rPr>
        <w:t xml:space="preserve">It is </w:t>
      </w:r>
      <w:r w:rsidRPr="004D7B03">
        <w:rPr>
          <w:rFonts w:ascii="Times-Roman" w:hAnsi="Times-Roman" w:cs="Times-Roman"/>
          <w:sz w:val="20"/>
          <w:szCs w:val="20"/>
        </w:rPr>
        <w:t xml:space="preserve">observed </w:t>
      </w:r>
      <w:r>
        <w:rPr>
          <w:rFonts w:ascii="Times-Roman" w:hAnsi="Times-Roman" w:cs="Times-Roman"/>
          <w:sz w:val="20"/>
          <w:szCs w:val="20"/>
        </w:rPr>
        <w:t xml:space="preserve">that residential </w:t>
      </w:r>
      <w:del w:id="2" w:author="Lok Hang Cheung" w:date="2020-02-10T15:06:00Z">
        <w:r w:rsidRPr="00C30DEF" w:rsidDel="00B30043">
          <w:rPr>
            <w:rFonts w:ascii="Times-Roman" w:hAnsi="Times-Roman" w:cs="Times-Roman"/>
            <w:sz w:val="20"/>
            <w:szCs w:val="20"/>
            <w:highlight w:val="yellow"/>
            <w:rPrChange w:id="3" w:author="Davide Lombardi" w:date="2020-02-10T14:41:00Z">
              <w:rPr>
                <w:rFonts w:ascii="Times-Roman" w:hAnsi="Times-Roman" w:cs="Times-Roman"/>
                <w:sz w:val="20"/>
                <w:szCs w:val="20"/>
              </w:rPr>
            </w:rPrChange>
          </w:rPr>
          <w:delText>developments</w:delText>
        </w:r>
        <w:r w:rsidRPr="004D7B03" w:rsidDel="00B30043">
          <w:rPr>
            <w:rFonts w:ascii="Times-Roman" w:hAnsi="Times-Roman" w:cs="Times-Roman"/>
            <w:sz w:val="20"/>
            <w:szCs w:val="20"/>
          </w:rPr>
          <w:delText xml:space="preserve"> </w:delText>
        </w:r>
      </w:del>
      <w:ins w:id="4" w:author="Lok Hang Cheung" w:date="2020-02-10T15:06:00Z">
        <w:r w:rsidR="00B30043">
          <w:rPr>
            <w:rFonts w:ascii="Times-Roman" w:hAnsi="Times-Roman" w:cs="Times-Roman"/>
            <w:sz w:val="20"/>
            <w:szCs w:val="20"/>
            <w:highlight w:val="yellow"/>
          </w:rPr>
          <w:t>masterplan</w:t>
        </w:r>
        <w:r w:rsidR="00B30043" w:rsidRPr="004D7B03">
          <w:rPr>
            <w:rFonts w:ascii="Times-Roman" w:hAnsi="Times-Roman" w:cs="Times-Roman"/>
            <w:sz w:val="20"/>
            <w:szCs w:val="20"/>
          </w:rPr>
          <w:t xml:space="preserve"> </w:t>
        </w:r>
      </w:ins>
      <w:r w:rsidRPr="004D7B03">
        <w:rPr>
          <w:rFonts w:ascii="Times-Roman" w:hAnsi="Times-Roman" w:cs="Times-Roman"/>
          <w:sz w:val="20"/>
          <w:szCs w:val="20"/>
        </w:rPr>
        <w:t>in Suzhou Industrial Park (SIP)</w:t>
      </w:r>
      <w:r>
        <w:rPr>
          <w:rFonts w:ascii="Times-Roman" w:hAnsi="Times-Roman" w:cs="Times-Roman"/>
          <w:sz w:val="20"/>
          <w:szCs w:val="20"/>
        </w:rPr>
        <w:t xml:space="preserve"> is repetitive and monotonous. W</w:t>
      </w:r>
      <w:r w:rsidRPr="004D7B03">
        <w:rPr>
          <w:rFonts w:ascii="Times-Roman" w:hAnsi="Times-Roman" w:cs="Times-Roman"/>
          <w:sz w:val="20"/>
          <w:szCs w:val="20"/>
        </w:rPr>
        <w:t xml:space="preserve">e </w:t>
      </w:r>
      <w:r>
        <w:rPr>
          <w:rFonts w:ascii="Times-Roman" w:hAnsi="Times-Roman" w:cs="Times-Roman"/>
          <w:sz w:val="20"/>
          <w:szCs w:val="20"/>
        </w:rPr>
        <w:t xml:space="preserve">attempted to utilize </w:t>
      </w:r>
      <w:r w:rsidRPr="004D7B03">
        <w:rPr>
          <w:rFonts w:ascii="Times-Roman" w:hAnsi="Times-Roman" w:cs="Times-Roman"/>
          <w:sz w:val="20"/>
          <w:szCs w:val="20"/>
        </w:rPr>
        <w:t xml:space="preserve">a shape grammar mechanism </w:t>
      </w:r>
      <w:r>
        <w:rPr>
          <w:rFonts w:ascii="Times-Roman" w:hAnsi="Times-Roman" w:cs="Times-Roman"/>
          <w:sz w:val="20"/>
          <w:szCs w:val="20"/>
        </w:rPr>
        <w:t xml:space="preserve">to generate design options and evaluate efficiently as a </w:t>
      </w:r>
      <w:r w:rsidRPr="004D7B03">
        <w:rPr>
          <w:rFonts w:ascii="Times-Roman" w:hAnsi="Times-Roman" w:cs="Times-Roman"/>
          <w:sz w:val="20"/>
          <w:szCs w:val="20"/>
        </w:rPr>
        <w:t>parametric system</w:t>
      </w:r>
      <w:r>
        <w:rPr>
          <w:rFonts w:ascii="Times-Roman" w:hAnsi="Times-Roman" w:cs="Times-Roman"/>
          <w:sz w:val="20"/>
          <w:szCs w:val="20"/>
        </w:rPr>
        <w:t>.</w:t>
      </w:r>
    </w:p>
    <w:p w14:paraId="4B073847" w14:textId="0926CFBA" w:rsidR="005662BE" w:rsidRPr="00F60AD4" w:rsidRDefault="005662BE" w:rsidP="00C8562D">
      <w:pPr>
        <w:jc w:val="both"/>
        <w:rPr>
          <w:rFonts w:ascii="Times-Roman" w:hAnsi="Times-Roman" w:cs="Times-Roman"/>
          <w:sz w:val="20"/>
          <w:szCs w:val="20"/>
          <w:highlight w:val="yellow"/>
        </w:rPr>
      </w:pPr>
      <w:r>
        <w:rPr>
          <w:rFonts w:ascii="Times-Roman" w:hAnsi="Times-Roman" w:cs="Times-Roman"/>
          <w:sz w:val="20"/>
          <w:szCs w:val="20"/>
        </w:rPr>
        <w:t xml:space="preserve">We studied a housing </w:t>
      </w:r>
      <w:r w:rsidRPr="00C30DEF">
        <w:rPr>
          <w:rFonts w:ascii="Times-Roman" w:hAnsi="Times-Roman" w:cs="Times-Roman"/>
          <w:sz w:val="20"/>
          <w:szCs w:val="20"/>
          <w:highlight w:val="yellow"/>
          <w:rPrChange w:id="5" w:author="Davide Lombardi" w:date="2020-02-10T14:41:00Z">
            <w:rPr>
              <w:rFonts w:ascii="Times-Roman" w:hAnsi="Times-Roman" w:cs="Times-Roman"/>
              <w:sz w:val="20"/>
              <w:szCs w:val="20"/>
            </w:rPr>
          </w:rPrChange>
        </w:rPr>
        <w:t>development</w:t>
      </w:r>
      <w:r>
        <w:rPr>
          <w:rFonts w:ascii="Times-Roman" w:hAnsi="Times-Roman" w:cs="Times-Roman"/>
          <w:sz w:val="20"/>
          <w:szCs w:val="20"/>
        </w:rPr>
        <w:t xml:space="preserve"> at SIP. First, we analyzed the mandatory building parameters according to the regulations. Then we employed various shape grammars and daylight analysis for the generative and evaluative system to improve the current housing </w:t>
      </w:r>
      <w:commentRangeStart w:id="6"/>
      <w:commentRangeEnd w:id="6"/>
      <w:r w:rsidR="008C6DFB">
        <w:rPr>
          <w:rStyle w:val="CommentReference"/>
        </w:rPr>
        <w:commentReference w:id="6"/>
      </w:r>
      <w:r w:rsidR="00B30043">
        <w:rPr>
          <w:rFonts w:ascii="Times-Roman" w:hAnsi="Times-Roman" w:cs="Times-Roman"/>
          <w:sz w:val="20"/>
          <w:szCs w:val="20"/>
        </w:rPr>
        <w:t>composition</w:t>
      </w:r>
      <w:r>
        <w:rPr>
          <w:rFonts w:ascii="Times-Roman" w:hAnsi="Times-Roman" w:cs="Times-Roman"/>
          <w:sz w:val="20"/>
          <w:szCs w:val="20"/>
        </w:rPr>
        <w:t>.</w:t>
      </w:r>
    </w:p>
    <w:p w14:paraId="0DD0E79F" w14:textId="77777777" w:rsidR="0014241E" w:rsidRDefault="0014241E" w:rsidP="00C8562D">
      <w:pPr>
        <w:autoSpaceDE w:val="0"/>
        <w:autoSpaceDN w:val="0"/>
        <w:adjustRightInd w:val="0"/>
        <w:spacing w:after="0" w:line="240" w:lineRule="auto"/>
        <w:jc w:val="both"/>
        <w:rPr>
          <w:rFonts w:ascii="Times-Roman" w:hAnsi="Times-Roman" w:cs="Times-Roman"/>
          <w:sz w:val="20"/>
          <w:szCs w:val="20"/>
        </w:rPr>
      </w:pPr>
    </w:p>
    <w:p w14:paraId="2E577301" w14:textId="0CC8FEB5" w:rsidR="00CC1226" w:rsidRPr="005E50B3" w:rsidRDefault="00CC1226" w:rsidP="00C8562D">
      <w:pPr>
        <w:jc w:val="both"/>
        <w:rPr>
          <w:highlight w:val="yellow"/>
        </w:rPr>
      </w:pPr>
      <w:r w:rsidRPr="005E50B3">
        <w:rPr>
          <w:noProof/>
          <w:highlight w:val="yellow"/>
        </w:rPr>
        <w:drawing>
          <wp:inline distT="0" distB="0" distL="0" distR="0" wp14:anchorId="5F6BE95B" wp14:editId="7CD78AC0">
            <wp:extent cx="5943600" cy="413056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7378"/>
                    <a:stretch/>
                  </pic:blipFill>
                  <pic:spPr bwMode="auto">
                    <a:xfrm>
                      <a:off x="0" y="0"/>
                      <a:ext cx="5943600" cy="4130566"/>
                    </a:xfrm>
                    <a:prstGeom prst="rect">
                      <a:avLst/>
                    </a:prstGeom>
                    <a:noFill/>
                    <a:ln>
                      <a:noFill/>
                    </a:ln>
                    <a:extLst>
                      <a:ext uri="{53640926-AAD7-44D8-BBD7-CCE9431645EC}">
                        <a14:shadowObscured xmlns:a14="http://schemas.microsoft.com/office/drawing/2010/main"/>
                      </a:ext>
                    </a:extLst>
                  </pic:spPr>
                </pic:pic>
              </a:graphicData>
            </a:graphic>
          </wp:inline>
        </w:drawing>
      </w:r>
    </w:p>
    <w:p w14:paraId="0E07FD2E" w14:textId="23910066" w:rsidR="00CC1226" w:rsidRPr="004D7B03" w:rsidRDefault="00CC1226" w:rsidP="00C8562D">
      <w:pPr>
        <w:jc w:val="both"/>
      </w:pPr>
      <w:r w:rsidRPr="004D7B03">
        <w:rPr>
          <w:rFonts w:ascii="Times-Bold" w:hAnsi="Times-Bold" w:cs="Times-Bold"/>
          <w:b/>
          <w:bCs/>
          <w:sz w:val="18"/>
          <w:szCs w:val="18"/>
        </w:rPr>
        <w:t xml:space="preserve">Fig. 1. </w:t>
      </w:r>
      <w:r w:rsidRPr="004D7B03">
        <w:rPr>
          <w:rFonts w:ascii="Times-Roman" w:hAnsi="Times-Roman" w:cs="Times-Roman"/>
          <w:sz w:val="18"/>
          <w:szCs w:val="18"/>
        </w:rPr>
        <w:t xml:space="preserve">Repeated tower at the case study </w:t>
      </w:r>
      <w:proofErr w:type="spellStart"/>
      <w:r w:rsidRPr="004D7B03">
        <w:rPr>
          <w:rFonts w:ascii="Times-Roman" w:hAnsi="Times-Roman" w:cs="Times-Roman"/>
          <w:sz w:val="18"/>
          <w:szCs w:val="18"/>
        </w:rPr>
        <w:t>HuDieWan</w:t>
      </w:r>
      <w:proofErr w:type="spellEnd"/>
    </w:p>
    <w:p w14:paraId="279D2D03" w14:textId="304728F7" w:rsidR="0048729F" w:rsidRDefault="00C712EB" w:rsidP="00C8562D">
      <w:pPr>
        <w:jc w:val="both"/>
      </w:pPr>
      <w:r>
        <w:rPr>
          <w:noProof/>
        </w:rPr>
        <w:lastRenderedPageBreak/>
        <w:drawing>
          <wp:inline distT="0" distB="0" distL="0" distR="0" wp14:anchorId="4FFCE5B8" wp14:editId="16777715">
            <wp:extent cx="5410835" cy="3862429"/>
            <wp:effectExtent l="0" t="0" r="0" b="5080"/>
            <wp:docPr id="39" name="Picture 39"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 bi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8222" cy="3874840"/>
                    </a:xfrm>
                    <a:prstGeom prst="rect">
                      <a:avLst/>
                    </a:prstGeom>
                  </pic:spPr>
                </pic:pic>
              </a:graphicData>
            </a:graphic>
          </wp:inline>
        </w:drawing>
      </w:r>
    </w:p>
    <w:p w14:paraId="34FB5CBB" w14:textId="6031360B" w:rsidR="0091211B" w:rsidRDefault="0091211B" w:rsidP="00C8562D">
      <w:pPr>
        <w:jc w:val="both"/>
      </w:pPr>
      <w:r>
        <w:rPr>
          <w:rFonts w:ascii="Times-Bold" w:hAnsi="Times-Bold" w:cs="Times-Bold"/>
          <w:b/>
          <w:bCs/>
          <w:sz w:val="18"/>
          <w:szCs w:val="18"/>
        </w:rPr>
        <w:t xml:space="preserve">Fig. 0. </w:t>
      </w:r>
      <w:r w:rsidRPr="0091211B">
        <w:rPr>
          <w:rFonts w:ascii="Times-Roman" w:hAnsi="Times-Roman" w:cs="Times-Roman"/>
          <w:sz w:val="18"/>
          <w:szCs w:val="18"/>
        </w:rPr>
        <w:t xml:space="preserve">Suzhou Industrial Park with red hatch indicating the location of the case study </w:t>
      </w:r>
      <w:proofErr w:type="spellStart"/>
      <w:r w:rsidRPr="0091211B">
        <w:rPr>
          <w:rFonts w:ascii="Times-Roman" w:hAnsi="Times-Roman" w:cs="Times-Roman"/>
          <w:sz w:val="18"/>
          <w:szCs w:val="18"/>
        </w:rPr>
        <w:t>HuDieWan</w:t>
      </w:r>
      <w:proofErr w:type="spellEnd"/>
      <w:r w:rsidRPr="0091211B">
        <w:rPr>
          <w:rFonts w:ascii="Times-Roman" w:hAnsi="Times-Roman" w:cs="Times-Roman"/>
          <w:sz w:val="18"/>
          <w:szCs w:val="18"/>
        </w:rPr>
        <w:t xml:space="preserve"> or Butterfly Bay compound.</w:t>
      </w:r>
    </w:p>
    <w:p w14:paraId="4058E89A" w14:textId="248CB35B" w:rsidR="00CB3547" w:rsidRDefault="00C712EB" w:rsidP="00C8562D">
      <w:pPr>
        <w:jc w:val="both"/>
      </w:pPr>
      <w:r>
        <w:rPr>
          <w:noProof/>
        </w:rPr>
        <w:drawing>
          <wp:inline distT="0" distB="0" distL="0" distR="0" wp14:anchorId="7DF2D478" wp14:editId="635D887C">
            <wp:extent cx="5411107" cy="3104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 map small.png"/>
                    <pic:cNvPicPr/>
                  </pic:nvPicPr>
                  <pic:blipFill rotWithShape="1">
                    <a:blip r:embed="rId10" cstate="print">
                      <a:extLst>
                        <a:ext uri="{28A0092B-C50C-407E-A947-70E740481C1C}">
                          <a14:useLocalDpi xmlns:a14="http://schemas.microsoft.com/office/drawing/2010/main" val="0"/>
                        </a:ext>
                      </a:extLst>
                    </a:blip>
                    <a:srcRect l="1927" b="6371"/>
                    <a:stretch/>
                  </pic:blipFill>
                  <pic:spPr bwMode="auto">
                    <a:xfrm>
                      <a:off x="0" y="0"/>
                      <a:ext cx="5422723" cy="3111179"/>
                    </a:xfrm>
                    <a:prstGeom prst="rect">
                      <a:avLst/>
                    </a:prstGeom>
                    <a:ln>
                      <a:noFill/>
                    </a:ln>
                    <a:extLst>
                      <a:ext uri="{53640926-AAD7-44D8-BBD7-CCE9431645EC}">
                        <a14:shadowObscured xmlns:a14="http://schemas.microsoft.com/office/drawing/2010/main"/>
                      </a:ext>
                    </a:extLst>
                  </pic:spPr>
                </pic:pic>
              </a:graphicData>
            </a:graphic>
          </wp:inline>
        </w:drawing>
      </w:r>
    </w:p>
    <w:p w14:paraId="1649F6BC" w14:textId="3164A661" w:rsidR="0091211B" w:rsidRDefault="0091211B" w:rsidP="00C8562D">
      <w:pPr>
        <w:jc w:val="both"/>
      </w:pPr>
      <w:r>
        <w:rPr>
          <w:rFonts w:ascii="Times-Bold" w:hAnsi="Times-Bold" w:cs="Times-Bold"/>
          <w:b/>
          <w:bCs/>
          <w:sz w:val="18"/>
          <w:szCs w:val="18"/>
        </w:rPr>
        <w:t xml:space="preserve">Fig. 0. </w:t>
      </w:r>
      <w:r w:rsidRPr="0091211B">
        <w:rPr>
          <w:rFonts w:ascii="Times-Bold" w:hAnsi="Times-Bold" w:cs="Times-Bold"/>
          <w:sz w:val="18"/>
          <w:szCs w:val="18"/>
        </w:rPr>
        <w:t>R</w:t>
      </w:r>
      <w:r w:rsidRPr="0091211B">
        <w:rPr>
          <w:rFonts w:ascii="Times-Roman" w:hAnsi="Times-Roman" w:cs="Times-Roman"/>
          <w:sz w:val="18"/>
          <w:szCs w:val="18"/>
        </w:rPr>
        <w:t xml:space="preserve">ed </w:t>
      </w:r>
      <w:r>
        <w:rPr>
          <w:rFonts w:ascii="Times-Roman" w:hAnsi="Times-Roman" w:cs="Times-Roman"/>
          <w:sz w:val="18"/>
          <w:szCs w:val="18"/>
        </w:rPr>
        <w:t xml:space="preserve">line </w:t>
      </w:r>
      <w:r w:rsidRPr="0091211B">
        <w:rPr>
          <w:rFonts w:ascii="Times-Roman" w:hAnsi="Times-Roman" w:cs="Times-Roman"/>
          <w:sz w:val="18"/>
          <w:szCs w:val="18"/>
        </w:rPr>
        <w:t xml:space="preserve">indicating the </w:t>
      </w:r>
      <w:r>
        <w:rPr>
          <w:rFonts w:ascii="Times-Roman" w:hAnsi="Times-Roman" w:cs="Times-Roman"/>
          <w:sz w:val="18"/>
          <w:szCs w:val="18"/>
        </w:rPr>
        <w:t xml:space="preserve">site boundary </w:t>
      </w:r>
      <w:r w:rsidRPr="0091211B">
        <w:rPr>
          <w:rFonts w:ascii="Times-Roman" w:hAnsi="Times-Roman" w:cs="Times-Roman"/>
          <w:sz w:val="18"/>
          <w:szCs w:val="18"/>
        </w:rPr>
        <w:t xml:space="preserve">of the case study </w:t>
      </w:r>
      <w:proofErr w:type="spellStart"/>
      <w:r w:rsidRPr="0091211B">
        <w:rPr>
          <w:rFonts w:ascii="Times-Roman" w:hAnsi="Times-Roman" w:cs="Times-Roman"/>
          <w:sz w:val="18"/>
          <w:szCs w:val="18"/>
        </w:rPr>
        <w:t>HuDieWan</w:t>
      </w:r>
      <w:proofErr w:type="spellEnd"/>
      <w:r w:rsidRPr="0091211B">
        <w:rPr>
          <w:rFonts w:ascii="Times-Roman" w:hAnsi="Times-Roman" w:cs="Times-Roman"/>
          <w:sz w:val="18"/>
          <w:szCs w:val="18"/>
        </w:rPr>
        <w:t xml:space="preserve"> or Butterfly Bay compound</w:t>
      </w:r>
    </w:p>
    <w:p w14:paraId="1ABC41A3" w14:textId="74DD4181" w:rsidR="00C712EB" w:rsidRDefault="00C712EB" w:rsidP="00C8562D">
      <w:pPr>
        <w:jc w:val="both"/>
      </w:pPr>
    </w:p>
    <w:p w14:paraId="16E59704" w14:textId="77777777" w:rsidR="00CB3547" w:rsidRDefault="00CB3547" w:rsidP="00C8562D">
      <w:pPr>
        <w:jc w:val="both"/>
      </w:pPr>
      <w:r>
        <w:br w:type="page"/>
      </w:r>
    </w:p>
    <w:p w14:paraId="485E0EC1" w14:textId="0BF84D41" w:rsidR="0014241E" w:rsidRDefault="0014241E" w:rsidP="00C8562D">
      <w:pPr>
        <w:jc w:val="both"/>
      </w:pPr>
      <w:commentRangeStart w:id="7"/>
      <w:r>
        <w:rPr>
          <w:rFonts w:ascii="Times-Bold" w:hAnsi="Times-Bold" w:cs="Times-Bold"/>
          <w:b/>
          <w:bCs/>
          <w:sz w:val="24"/>
          <w:szCs w:val="24"/>
        </w:rPr>
        <w:lastRenderedPageBreak/>
        <w:t xml:space="preserve">2 Research </w:t>
      </w:r>
      <w:r w:rsidR="00271283">
        <w:rPr>
          <w:rFonts w:ascii="Times-Bold" w:hAnsi="Times-Bold" w:cs="Times-Bold"/>
          <w:b/>
          <w:bCs/>
          <w:sz w:val="24"/>
          <w:szCs w:val="24"/>
        </w:rPr>
        <w:t>M</w:t>
      </w:r>
      <w:r>
        <w:rPr>
          <w:rFonts w:ascii="Times-Bold" w:hAnsi="Times-Bold" w:cs="Times-Bold"/>
          <w:b/>
          <w:bCs/>
          <w:sz w:val="24"/>
          <w:szCs w:val="24"/>
        </w:rPr>
        <w:t>ethod</w:t>
      </w:r>
      <w:commentRangeEnd w:id="7"/>
      <w:r w:rsidR="00D4144D">
        <w:rPr>
          <w:rStyle w:val="CommentReference"/>
        </w:rPr>
        <w:commentReference w:id="7"/>
      </w:r>
    </w:p>
    <w:p w14:paraId="46A7ABE7" w14:textId="02301F2A" w:rsidR="000F61F3" w:rsidRDefault="000F61F3" w:rsidP="00C8562D">
      <w:pPr>
        <w:jc w:val="both"/>
        <w:rPr>
          <w:rFonts w:ascii="Times-Bold" w:hAnsi="Times-Bold" w:cs="Times-Bold"/>
          <w:b/>
          <w:bCs/>
          <w:sz w:val="20"/>
          <w:szCs w:val="20"/>
        </w:rPr>
      </w:pPr>
      <w:r>
        <w:rPr>
          <w:rFonts w:ascii="Times-Bold" w:hAnsi="Times-Bold" w:cs="Times-Bold"/>
          <w:b/>
          <w:bCs/>
          <w:sz w:val="20"/>
          <w:szCs w:val="20"/>
        </w:rPr>
        <w:t>Setting Parameters and criteria for the sunlight analysis</w:t>
      </w:r>
    </w:p>
    <w:p w14:paraId="13DC467F" w14:textId="77777777" w:rsidR="00303F40" w:rsidRDefault="000F61F3" w:rsidP="00C8562D">
      <w:pPr>
        <w:autoSpaceDE w:val="0"/>
        <w:autoSpaceDN w:val="0"/>
        <w:adjustRightInd w:val="0"/>
        <w:spacing w:after="0" w:line="240" w:lineRule="auto"/>
        <w:jc w:val="both"/>
        <w:rPr>
          <w:rFonts w:ascii="Times-Roman" w:hAnsi="Times-Roman" w:cs="Times-Roman"/>
          <w:sz w:val="20"/>
          <w:szCs w:val="20"/>
        </w:rPr>
      </w:pPr>
      <w:commentRangeStart w:id="8"/>
      <w:r>
        <w:rPr>
          <w:rFonts w:ascii="Times-Roman" w:hAnsi="Times-Roman" w:cs="Times-Roman"/>
          <w:sz w:val="20"/>
          <w:szCs w:val="20"/>
        </w:rPr>
        <w:t>The basic parameter to be included into the algorithm are taken from the official building code for Jiangsu Province (including SIP area), ‘</w:t>
      </w:r>
      <w:r w:rsidRPr="000F61F3">
        <w:rPr>
          <w:rFonts w:ascii="Times-Roman" w:hAnsi="Times-Roman" w:cs="Times-Roman"/>
          <w:sz w:val="20"/>
          <w:szCs w:val="20"/>
        </w:rPr>
        <w:t>Jiangsu Province City planning and technical specification – Suzhou implementation detail 2 - “daylight analysis rules” (2018 version)</w:t>
      </w:r>
      <w:r>
        <w:rPr>
          <w:rFonts w:ascii="Times-Roman" w:hAnsi="Times-Roman" w:cs="Times-Roman"/>
          <w:sz w:val="20"/>
          <w:szCs w:val="20"/>
        </w:rPr>
        <w:t>’</w:t>
      </w:r>
      <w:r w:rsidRPr="000F61F3">
        <w:rPr>
          <w:rFonts w:ascii="Times-Roman" w:hAnsi="Times-Roman" w:cs="Times-Roman"/>
          <w:sz w:val="20"/>
          <w:szCs w:val="20"/>
        </w:rPr>
        <w:t xml:space="preserve"> </w:t>
      </w:r>
      <w:r>
        <w:rPr>
          <w:rFonts w:ascii="Times-Roman" w:hAnsi="Times-Roman" w:cs="Times-Roman"/>
          <w:sz w:val="20"/>
          <w:szCs w:val="20"/>
        </w:rPr>
        <w:t xml:space="preserve">In Chinese: </w:t>
      </w:r>
      <w:r w:rsidRPr="000F61F3">
        <w:rPr>
          <w:rFonts w:ascii="SimSun" w:eastAsia="SimSun" w:hAnsi="Times-Roman" w:cs="SimSun" w:hint="eastAsia"/>
          <w:sz w:val="20"/>
          <w:szCs w:val="20"/>
        </w:rPr>
        <w:t>《江苏省城市规划管理技术规定</w:t>
      </w:r>
      <w:r w:rsidRPr="000F61F3">
        <w:rPr>
          <w:rFonts w:ascii="SimSun" w:eastAsia="SimSun" w:hAnsi="Times-Roman" w:cs="SimSun"/>
          <w:sz w:val="20"/>
          <w:szCs w:val="20"/>
        </w:rPr>
        <w:t>--</w:t>
      </w:r>
      <w:r w:rsidRPr="000F61F3">
        <w:rPr>
          <w:rFonts w:ascii="SimSun" w:eastAsia="SimSun" w:hAnsi="Times-Roman" w:cs="SimSun" w:hint="eastAsia"/>
          <w:sz w:val="20"/>
          <w:szCs w:val="20"/>
        </w:rPr>
        <w:t>苏州市实施细则之二“日照分析规则”（</w:t>
      </w:r>
      <w:r w:rsidRPr="000F61F3">
        <w:rPr>
          <w:rFonts w:ascii="SimSun" w:eastAsia="SimSun" w:hAnsi="Times-Roman" w:cs="SimSun"/>
          <w:sz w:val="20"/>
          <w:szCs w:val="20"/>
        </w:rPr>
        <w:t>2018</w:t>
      </w:r>
      <w:r w:rsidRPr="000F61F3">
        <w:rPr>
          <w:rFonts w:ascii="SimSun" w:eastAsia="SimSun" w:hAnsi="Times-Roman" w:cs="SimSun" w:hint="eastAsia"/>
          <w:sz w:val="20"/>
          <w:szCs w:val="20"/>
        </w:rPr>
        <w:t>年版）》</w:t>
      </w:r>
      <w:r>
        <w:rPr>
          <w:rFonts w:ascii="Times-Roman" w:hAnsi="Times-Roman" w:cs="Times-Roman"/>
          <w:sz w:val="20"/>
          <w:szCs w:val="20"/>
        </w:rPr>
        <w:t xml:space="preserve">). </w:t>
      </w:r>
    </w:p>
    <w:p w14:paraId="60A86E9E" w14:textId="2F776EA4" w:rsidR="000F61F3"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w:t>
      </w:r>
      <w:hyperlink r:id="rId11" w:history="1">
        <w:r w:rsidRPr="003914DA">
          <w:rPr>
            <w:rStyle w:val="Hyperlink"/>
            <w:rFonts w:ascii="Times-Roman" w:hAnsi="Times-Roman" w:cs="Times-Roman"/>
            <w:sz w:val="20"/>
            <w:szCs w:val="20"/>
          </w:rPr>
          <w:t>http://www.zfxxgk.suzhou.gov.cn/sjjg/szsghj/201812/t20181207_1034143.html</w:t>
        </w:r>
      </w:hyperlink>
      <w:r>
        <w:rPr>
          <w:rFonts w:ascii="Times-Roman" w:hAnsi="Times-Roman" w:cs="Times-Roman"/>
          <w:sz w:val="20"/>
          <w:szCs w:val="20"/>
        </w:rPr>
        <w:t>)</w:t>
      </w:r>
    </w:p>
    <w:p w14:paraId="24FB1D9E" w14:textId="50ABF1A8"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11A3E84B" w14:textId="09267A37" w:rsidR="000F61F3"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For residential building, there should be no less than two direct daylight hour</w:t>
      </w:r>
      <w:ins w:id="9" w:author="Davide Lombardi" w:date="2020-02-10T14:42:00Z">
        <w:r w:rsidR="00C30DEF">
          <w:rPr>
            <w:rFonts w:ascii="Times-Roman" w:hAnsi="Times-Roman" w:cs="Times-Roman"/>
            <w:sz w:val="20"/>
            <w:szCs w:val="20"/>
          </w:rPr>
          <w:t>s</w:t>
        </w:r>
      </w:ins>
      <w:r>
        <w:rPr>
          <w:rFonts w:ascii="Times-Roman" w:hAnsi="Times-Roman" w:cs="Times-Roman"/>
          <w:sz w:val="20"/>
          <w:szCs w:val="20"/>
        </w:rPr>
        <w:t xml:space="preserve"> a day on the main facade on Great Cold day (20 </w:t>
      </w:r>
      <w:del w:id="10" w:author="Davide Lombardi" w:date="2020-02-10T14:43:00Z">
        <w:r w:rsidDel="00C30DEF">
          <w:rPr>
            <w:rFonts w:ascii="Times-Roman" w:hAnsi="Times-Roman" w:cs="Times-Roman"/>
            <w:sz w:val="20"/>
            <w:szCs w:val="20"/>
          </w:rPr>
          <w:delText>Janauary</w:delText>
        </w:r>
      </w:del>
      <w:ins w:id="11" w:author="Davide Lombardi" w:date="2020-02-10T14:43:00Z">
        <w:r w:rsidR="00C30DEF">
          <w:rPr>
            <w:rFonts w:ascii="Times-Roman" w:hAnsi="Times-Roman" w:cs="Times-Roman"/>
            <w:sz w:val="20"/>
            <w:szCs w:val="20"/>
          </w:rPr>
          <w:t>January</w:t>
        </w:r>
      </w:ins>
      <w:r>
        <w:rPr>
          <w:rFonts w:ascii="Times-Roman" w:hAnsi="Times-Roman" w:cs="Times-Roman"/>
          <w:sz w:val="20"/>
          <w:szCs w:val="20"/>
        </w:rPr>
        <w:t xml:space="preserve"> 2001). </w:t>
      </w:r>
      <w:r w:rsidRPr="000F61F3">
        <w:rPr>
          <w:rFonts w:ascii="Times-Roman" w:hAnsi="Times-Roman" w:cs="Times-Roman"/>
          <w:sz w:val="20"/>
          <w:szCs w:val="20"/>
        </w:rPr>
        <w:t>Time interval for analysis sample</w:t>
      </w:r>
      <w:r>
        <w:rPr>
          <w:rFonts w:ascii="Times-Roman" w:hAnsi="Times-Roman" w:cs="Times-Roman"/>
          <w:sz w:val="20"/>
          <w:szCs w:val="20"/>
        </w:rPr>
        <w:t xml:space="preserve"> is one minute and analysis grid size should be less or equal to 1m x 1m. For SIP, the testing coordination is </w:t>
      </w:r>
      <w:r w:rsidRPr="000F61F3">
        <w:rPr>
          <w:rFonts w:ascii="Times-Roman" w:hAnsi="Times-Roman" w:cs="Times-Roman"/>
          <w:sz w:val="20"/>
          <w:szCs w:val="20"/>
        </w:rPr>
        <w:t>North latitude 31° 19’, East longitude 120° 37’</w:t>
      </w:r>
      <w:r>
        <w:rPr>
          <w:rFonts w:ascii="Times-Roman" w:hAnsi="Times-Roman" w:cs="Times-Roman"/>
          <w:sz w:val="20"/>
          <w:szCs w:val="20"/>
        </w:rPr>
        <w:t>.</w:t>
      </w:r>
    </w:p>
    <w:p w14:paraId="71012095" w14:textId="534BD6F5"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1F826553" w14:textId="72EE1799" w:rsidR="000F61F3" w:rsidRDefault="00C712EB"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For effective comparison between different design options based on the generated shapes, we maintain the </w:t>
      </w:r>
      <w:r w:rsidR="00AC3C09">
        <w:rPr>
          <w:rFonts w:ascii="Times-Roman" w:hAnsi="Times-Roman" w:cs="Times-Roman"/>
          <w:sz w:val="20"/>
          <w:szCs w:val="20"/>
        </w:rPr>
        <w:t xml:space="preserve">number of buildings (i.e. seven), </w:t>
      </w:r>
      <w:r>
        <w:rPr>
          <w:rFonts w:ascii="Times-Roman" w:hAnsi="Times-Roman" w:cs="Times-Roman"/>
          <w:sz w:val="20"/>
          <w:szCs w:val="20"/>
        </w:rPr>
        <w:t>building locations</w:t>
      </w:r>
      <w:r w:rsidR="009E397C">
        <w:rPr>
          <w:rFonts w:ascii="Times-Roman" w:hAnsi="Times-Roman" w:cs="Times-Roman"/>
          <w:sz w:val="20"/>
          <w:szCs w:val="20"/>
        </w:rPr>
        <w:t>, building width (~25m)</w:t>
      </w:r>
      <w:r>
        <w:rPr>
          <w:rFonts w:ascii="Times-Roman" w:hAnsi="Times-Roman" w:cs="Times-Roman"/>
          <w:sz w:val="20"/>
          <w:szCs w:val="20"/>
        </w:rPr>
        <w:t xml:space="preserve"> and building heights</w:t>
      </w:r>
      <w:r w:rsidR="00AC3C09">
        <w:rPr>
          <w:rFonts w:ascii="Times-Roman" w:hAnsi="Times-Roman" w:cs="Times-Roman"/>
          <w:sz w:val="20"/>
          <w:szCs w:val="20"/>
        </w:rPr>
        <w:t xml:space="preserve"> (100m) </w:t>
      </w:r>
      <w:r>
        <w:rPr>
          <w:rFonts w:ascii="Times-Roman" w:hAnsi="Times-Roman" w:cs="Times-Roman"/>
          <w:sz w:val="20"/>
          <w:szCs w:val="20"/>
        </w:rPr>
        <w:t>as</w:t>
      </w:r>
      <w:r w:rsidR="00AC3C09">
        <w:rPr>
          <w:rFonts w:ascii="Times-Roman" w:hAnsi="Times-Roman" w:cs="Times-Roman"/>
          <w:sz w:val="20"/>
          <w:szCs w:val="20"/>
        </w:rPr>
        <w:t xml:space="preserve"> same as</w:t>
      </w:r>
      <w:r>
        <w:rPr>
          <w:rFonts w:ascii="Times-Roman" w:hAnsi="Times-Roman" w:cs="Times-Roman"/>
          <w:sz w:val="20"/>
          <w:szCs w:val="20"/>
        </w:rPr>
        <w:t xml:space="preserve"> the current built development on site. </w:t>
      </w:r>
      <w:del w:id="12" w:author="Davide Lombardi" w:date="2020-04-19T16:15:00Z">
        <w:r w:rsidDel="00D4144D">
          <w:rPr>
            <w:rFonts w:ascii="Times-Roman" w:hAnsi="Times-Roman" w:cs="Times-Roman"/>
            <w:sz w:val="20"/>
            <w:szCs w:val="20"/>
          </w:rPr>
          <w:delText>It can also other parameters of the buildings (except daylight requirement) already compile with the regulations.</w:delText>
        </w:r>
        <w:commentRangeEnd w:id="8"/>
        <w:r w:rsidR="00D4144D" w:rsidDel="00D4144D">
          <w:rPr>
            <w:rStyle w:val="CommentReference"/>
          </w:rPr>
          <w:commentReference w:id="8"/>
        </w:r>
      </w:del>
    </w:p>
    <w:p w14:paraId="181D0428" w14:textId="424F6F34"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38C7283A" w14:textId="599D605A" w:rsidR="007726FF" w:rsidRDefault="007726FF" w:rsidP="00C8562D">
      <w:pPr>
        <w:jc w:val="both"/>
        <w:rPr>
          <w:rFonts w:ascii="Times-Bold" w:hAnsi="Times-Bold" w:cs="Times-Bold"/>
          <w:b/>
          <w:bCs/>
          <w:sz w:val="20"/>
          <w:szCs w:val="20"/>
        </w:rPr>
      </w:pPr>
      <w:r>
        <w:rPr>
          <w:rFonts w:ascii="Times-Bold" w:hAnsi="Times-Bold" w:cs="Times-Bold"/>
          <w:b/>
          <w:bCs/>
          <w:sz w:val="20"/>
          <w:szCs w:val="20"/>
        </w:rPr>
        <w:t>Implementation: Rhino- Grasshopper</w:t>
      </w:r>
    </w:p>
    <w:p w14:paraId="632F8C30" w14:textId="044A1972" w:rsidR="0067640A" w:rsidRDefault="0067640A"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The computational modelling environment was Rhinoceros with Grasshopper operating shape grammar transformations and daylight simulations. We used the </w:t>
      </w:r>
      <w:commentRangeStart w:id="13"/>
      <w:proofErr w:type="spellStart"/>
      <w:r>
        <w:rPr>
          <w:rFonts w:ascii="Times-Roman" w:hAnsi="Times-Roman" w:cs="Times-Roman"/>
          <w:sz w:val="20"/>
          <w:szCs w:val="20"/>
        </w:rPr>
        <w:t>SortalGI</w:t>
      </w:r>
      <w:proofErr w:type="spellEnd"/>
      <w:r>
        <w:rPr>
          <w:rFonts w:ascii="Times-Roman" w:hAnsi="Times-Roman" w:cs="Times-Roman"/>
          <w:sz w:val="20"/>
          <w:szCs w:val="20"/>
        </w:rPr>
        <w:t xml:space="preserve"> </w:t>
      </w:r>
      <w:commentRangeEnd w:id="13"/>
      <w:r w:rsidR="00C30DEF">
        <w:rPr>
          <w:rStyle w:val="CommentReference"/>
        </w:rPr>
        <w:commentReference w:id="13"/>
      </w:r>
      <w:r>
        <w:rPr>
          <w:rFonts w:ascii="Times-Roman" w:hAnsi="Times-Roman" w:cs="Times-Roman"/>
          <w:sz w:val="20"/>
          <w:szCs w:val="20"/>
        </w:rPr>
        <w:t xml:space="preserve">plugin </w:t>
      </w:r>
      <w:commentRangeStart w:id="14"/>
      <w:ins w:id="15" w:author="Lok Hang Cheung" w:date="2020-02-10T15:16:00Z">
        <w:r w:rsidR="00224890">
          <w:rPr>
            <w:rFonts w:ascii="Times-Roman" w:hAnsi="Times-Roman" w:cs="Times-Roman"/>
            <w:sz w:val="20"/>
            <w:szCs w:val="20"/>
          </w:rPr>
          <w:t>(version 0.8.2, 2019</w:t>
        </w:r>
      </w:ins>
      <w:commentRangeEnd w:id="14"/>
      <w:r w:rsidR="00D4144D">
        <w:rPr>
          <w:rStyle w:val="CommentReference"/>
        </w:rPr>
        <w:commentReference w:id="14"/>
      </w:r>
      <w:ins w:id="16" w:author="Lok Hang Cheung" w:date="2020-02-10T15:16:00Z">
        <w:r w:rsidR="00224890">
          <w:rPr>
            <w:rFonts w:ascii="Times-Roman" w:hAnsi="Times-Roman" w:cs="Times-Roman"/>
            <w:sz w:val="20"/>
            <w:szCs w:val="20"/>
          </w:rPr>
          <w:t xml:space="preserve">) </w:t>
        </w:r>
      </w:ins>
      <w:r>
        <w:rPr>
          <w:rFonts w:ascii="Times-Roman" w:hAnsi="Times-Roman" w:cs="Times-Roman"/>
          <w:sz w:val="20"/>
          <w:szCs w:val="20"/>
        </w:rPr>
        <w:t xml:space="preserve">for setting up shape grammar rules and develop shape transformations. </w:t>
      </w:r>
      <w:del w:id="17" w:author="Davide Lombardi" w:date="2020-04-19T16:16:00Z">
        <w:r w:rsidDel="00D4144D">
          <w:rPr>
            <w:rFonts w:ascii="Times-Roman" w:hAnsi="Times-Roman" w:cs="Times-Roman"/>
            <w:sz w:val="20"/>
            <w:szCs w:val="20"/>
          </w:rPr>
          <w:delText>Then we used</w:delText>
        </w:r>
      </w:del>
      <w:ins w:id="18" w:author="Davide Lombardi" w:date="2020-04-19T16:16:00Z">
        <w:r w:rsidR="00D4144D">
          <w:rPr>
            <w:rFonts w:ascii="Times-Roman" w:hAnsi="Times-Roman" w:cs="Times-Roman"/>
            <w:sz w:val="20"/>
            <w:szCs w:val="20"/>
          </w:rPr>
          <w:t>The</w:t>
        </w:r>
      </w:ins>
      <w:r>
        <w:rPr>
          <w:rFonts w:ascii="Times-Roman" w:hAnsi="Times-Roman" w:cs="Times-Roman"/>
          <w:sz w:val="20"/>
          <w:szCs w:val="20"/>
        </w:rPr>
        <w:t xml:space="preserve"> </w:t>
      </w:r>
      <w:commentRangeStart w:id="19"/>
      <w:r>
        <w:rPr>
          <w:rFonts w:ascii="Times-Roman" w:hAnsi="Times-Roman" w:cs="Times-Roman"/>
          <w:sz w:val="20"/>
          <w:szCs w:val="20"/>
        </w:rPr>
        <w:t xml:space="preserve">Sunflower </w:t>
      </w:r>
      <w:commentRangeEnd w:id="19"/>
      <w:r w:rsidR="00C30DEF">
        <w:rPr>
          <w:rStyle w:val="CommentReference"/>
        </w:rPr>
        <w:commentReference w:id="19"/>
      </w:r>
      <w:ins w:id="20" w:author="Lok Hang Cheung" w:date="2020-02-10T15:17:00Z">
        <w:r w:rsidR="00224890">
          <w:rPr>
            <w:rFonts w:ascii="Times-Roman" w:hAnsi="Times-Roman" w:cs="Times-Roman"/>
            <w:sz w:val="20"/>
            <w:szCs w:val="20"/>
          </w:rPr>
          <w:t>(</w:t>
        </w:r>
        <w:commentRangeStart w:id="21"/>
        <w:r w:rsidR="00224890">
          <w:rPr>
            <w:rFonts w:ascii="Times-Roman" w:hAnsi="Times-Roman" w:cs="Times-Roman"/>
            <w:sz w:val="20"/>
            <w:szCs w:val="20"/>
          </w:rPr>
          <w:t>version 7.5 Pro, 2020)</w:t>
        </w:r>
      </w:ins>
      <w:commentRangeEnd w:id="21"/>
      <w:r w:rsidR="00D4144D">
        <w:rPr>
          <w:rStyle w:val="CommentReference"/>
        </w:rPr>
        <w:commentReference w:id="21"/>
      </w:r>
      <w:ins w:id="22" w:author="Lok Hang Cheung" w:date="2020-02-10T15:17:00Z">
        <w:r w:rsidR="00224890">
          <w:rPr>
            <w:rFonts w:ascii="Times-Roman" w:hAnsi="Times-Roman" w:cs="Times-Roman"/>
            <w:sz w:val="20"/>
            <w:szCs w:val="20"/>
          </w:rPr>
          <w:t xml:space="preserve"> </w:t>
        </w:r>
      </w:ins>
      <w:r>
        <w:rPr>
          <w:rFonts w:ascii="Times-Roman" w:hAnsi="Times-Roman" w:cs="Times-Roman"/>
          <w:sz w:val="20"/>
          <w:szCs w:val="20"/>
        </w:rPr>
        <w:t>plugin for running direct sunlight hour simulation.</w:t>
      </w:r>
    </w:p>
    <w:p w14:paraId="3221F01F" w14:textId="77777777" w:rsidR="0067640A" w:rsidRDefault="0067640A" w:rsidP="00C8562D">
      <w:pPr>
        <w:autoSpaceDE w:val="0"/>
        <w:autoSpaceDN w:val="0"/>
        <w:adjustRightInd w:val="0"/>
        <w:spacing w:after="0" w:line="240" w:lineRule="auto"/>
        <w:jc w:val="both"/>
        <w:rPr>
          <w:rFonts w:ascii="Times-Roman" w:hAnsi="Times-Roman" w:cs="Times-Roman"/>
          <w:sz w:val="20"/>
          <w:szCs w:val="20"/>
        </w:rPr>
      </w:pPr>
    </w:p>
    <w:p w14:paraId="46952815" w14:textId="48670E4A" w:rsidR="0067640A" w:rsidRDefault="0067640A" w:rsidP="00C8562D">
      <w:pPr>
        <w:autoSpaceDE w:val="0"/>
        <w:autoSpaceDN w:val="0"/>
        <w:adjustRightInd w:val="0"/>
        <w:spacing w:after="0" w:line="240" w:lineRule="auto"/>
        <w:jc w:val="both"/>
        <w:rPr>
          <w:rFonts w:ascii="Times-Roman" w:hAnsi="Times-Roman" w:cs="Times-Roman"/>
          <w:sz w:val="20"/>
          <w:szCs w:val="20"/>
        </w:rPr>
      </w:pPr>
      <w:del w:id="23" w:author="Davide Lombardi" w:date="2020-02-10T14:45:00Z">
        <w:r w:rsidDel="00C30DEF">
          <w:rPr>
            <w:rFonts w:ascii="Times-Roman" w:hAnsi="Times-Roman" w:cs="Times-Roman"/>
            <w:sz w:val="20"/>
            <w:szCs w:val="20"/>
          </w:rPr>
          <w:delText>The figure below shows our</w:delText>
        </w:r>
      </w:del>
      <w:ins w:id="24" w:author="Davide Lombardi" w:date="2020-02-10T14:45:00Z">
        <w:r w:rsidR="00C30DEF">
          <w:rPr>
            <w:rFonts w:ascii="Times-Roman" w:hAnsi="Times-Roman" w:cs="Times-Roman"/>
            <w:sz w:val="20"/>
            <w:szCs w:val="20"/>
          </w:rPr>
          <w:t>The</w:t>
        </w:r>
      </w:ins>
      <w:r>
        <w:rPr>
          <w:rFonts w:ascii="Times-Roman" w:hAnsi="Times-Roman" w:cs="Times-Roman"/>
          <w:sz w:val="20"/>
          <w:szCs w:val="20"/>
        </w:rPr>
        <w:t xml:space="preserve"> overall algorithm</w:t>
      </w:r>
      <w:ins w:id="25" w:author="Davide Lombardi" w:date="2020-02-10T14:46:00Z">
        <w:r w:rsidR="00C30DEF">
          <w:rPr>
            <w:rFonts w:ascii="Times-Roman" w:hAnsi="Times-Roman" w:cs="Times-Roman"/>
            <w:sz w:val="20"/>
            <w:szCs w:val="20"/>
          </w:rPr>
          <w:t xml:space="preserve"> </w:t>
        </w:r>
      </w:ins>
      <w:ins w:id="26" w:author="Davide Lombardi" w:date="2020-04-19T16:17:00Z">
        <w:r w:rsidR="00D4144D">
          <w:rPr>
            <w:rFonts w:ascii="Times-Roman" w:hAnsi="Times-Roman" w:cs="Times-Roman"/>
            <w:sz w:val="20"/>
            <w:szCs w:val="20"/>
          </w:rPr>
          <w:t>describing</w:t>
        </w:r>
      </w:ins>
      <w:ins w:id="27" w:author="Davide Lombardi" w:date="2020-02-10T14:46:00Z">
        <w:r w:rsidR="00C30DEF">
          <w:rPr>
            <w:rFonts w:ascii="Times-Roman" w:hAnsi="Times-Roman" w:cs="Times-Roman"/>
            <w:sz w:val="20"/>
            <w:szCs w:val="20"/>
          </w:rPr>
          <w:t xml:space="preserve"> the adopted </w:t>
        </w:r>
      </w:ins>
      <w:ins w:id="28" w:author="Davide Lombardi" w:date="2020-04-19T16:16:00Z">
        <w:r w:rsidR="00D4144D">
          <w:rPr>
            <w:rFonts w:ascii="Times-Roman" w:hAnsi="Times-Roman" w:cs="Times-Roman"/>
            <w:sz w:val="20"/>
            <w:szCs w:val="20"/>
          </w:rPr>
          <w:t>workflow</w:t>
        </w:r>
      </w:ins>
      <w:r>
        <w:rPr>
          <w:rFonts w:ascii="Times-Roman" w:hAnsi="Times-Roman" w:cs="Times-Roman"/>
          <w:sz w:val="20"/>
          <w:szCs w:val="20"/>
        </w:rPr>
        <w:t xml:space="preserve"> </w:t>
      </w:r>
      <w:ins w:id="29" w:author="Davide Lombardi" w:date="2020-02-10T14:45:00Z">
        <w:r w:rsidR="00C30DEF">
          <w:rPr>
            <w:rFonts w:ascii="Times-Roman" w:hAnsi="Times-Roman" w:cs="Times-Roman"/>
            <w:sz w:val="20"/>
            <w:szCs w:val="20"/>
          </w:rPr>
          <w:t xml:space="preserve">can be divided </w:t>
        </w:r>
      </w:ins>
      <w:del w:id="30" w:author="Davide Lombardi" w:date="2020-02-10T14:46:00Z">
        <w:r w:rsidDel="00C30DEF">
          <w:rPr>
            <w:rFonts w:ascii="Times-Roman" w:hAnsi="Times-Roman" w:cs="Times-Roman"/>
            <w:sz w:val="20"/>
            <w:szCs w:val="20"/>
          </w:rPr>
          <w:delText xml:space="preserve">divided our workflow </w:delText>
        </w:r>
      </w:del>
      <w:r>
        <w:rPr>
          <w:rFonts w:ascii="Times-Roman" w:hAnsi="Times-Roman" w:cs="Times-Roman"/>
          <w:sz w:val="20"/>
          <w:szCs w:val="20"/>
        </w:rPr>
        <w:t xml:space="preserve">into five parts. First, we set up switches for running shape grammar transformations and sunlight analysis, followed by display options for different design </w:t>
      </w:r>
      <w:del w:id="31" w:author="Davide Lombardi" w:date="2020-02-10T14:46:00Z">
        <w:r w:rsidDel="00C30DEF">
          <w:rPr>
            <w:rFonts w:ascii="Times-Roman" w:hAnsi="Times-Roman" w:cs="Times-Roman"/>
            <w:sz w:val="20"/>
            <w:szCs w:val="20"/>
          </w:rPr>
          <w:delText xml:space="preserve">options </w:delText>
        </w:r>
      </w:del>
      <w:ins w:id="32" w:author="Davide Lombardi" w:date="2020-02-10T14:46:00Z">
        <w:r w:rsidR="00C30DEF">
          <w:rPr>
            <w:rFonts w:ascii="Times-Roman" w:hAnsi="Times-Roman" w:cs="Times-Roman"/>
            <w:sz w:val="20"/>
            <w:szCs w:val="20"/>
          </w:rPr>
          <w:t xml:space="preserve">alternatives </w:t>
        </w:r>
      </w:ins>
      <w:r>
        <w:rPr>
          <w:rFonts w:ascii="Times-Roman" w:hAnsi="Times-Roman" w:cs="Times-Roman"/>
          <w:sz w:val="20"/>
          <w:szCs w:val="20"/>
        </w:rPr>
        <w:t xml:space="preserve">and each building. Second, </w:t>
      </w:r>
      <w:r w:rsidR="00F60AD4">
        <w:rPr>
          <w:rFonts w:ascii="Times-Roman" w:hAnsi="Times-Roman" w:cs="Times-Roman"/>
          <w:sz w:val="20"/>
          <w:szCs w:val="20"/>
        </w:rPr>
        <w:t>we set up shape grammar rules and shape transformation test sequences. Third, we turned the final shapes from tests into buildings. Fourth,</w:t>
      </w:r>
      <w:ins w:id="33" w:author="Davide Lombardi" w:date="2020-02-10T14:46:00Z">
        <w:r w:rsidR="00C30DEF">
          <w:rPr>
            <w:rFonts w:ascii="Times-Roman" w:hAnsi="Times-Roman" w:cs="Times-Roman"/>
            <w:sz w:val="20"/>
            <w:szCs w:val="20"/>
          </w:rPr>
          <w:t xml:space="preserve"> </w:t>
        </w:r>
      </w:ins>
      <w:del w:id="34" w:author="Davide Lombardi" w:date="2020-02-10T14:46:00Z">
        <w:r w:rsidR="00F60AD4" w:rsidDel="00C30DEF">
          <w:rPr>
            <w:rFonts w:ascii="Times-Roman" w:hAnsi="Times-Roman" w:cs="Times-Roman"/>
            <w:sz w:val="20"/>
            <w:szCs w:val="20"/>
          </w:rPr>
          <w:delText xml:space="preserve"> we used </w:delText>
        </w:r>
      </w:del>
      <w:r w:rsidR="00F60AD4">
        <w:rPr>
          <w:rFonts w:ascii="Times-Roman" w:hAnsi="Times-Roman" w:cs="Times-Roman"/>
          <w:sz w:val="20"/>
          <w:szCs w:val="20"/>
        </w:rPr>
        <w:t xml:space="preserve">Sunflower plugin </w:t>
      </w:r>
      <w:del w:id="35" w:author="Davide Lombardi" w:date="2020-02-10T14:46:00Z">
        <w:r w:rsidR="00F60AD4" w:rsidDel="00C30DEF">
          <w:rPr>
            <w:rFonts w:ascii="Times-Roman" w:hAnsi="Times-Roman" w:cs="Times-Roman"/>
            <w:sz w:val="20"/>
            <w:szCs w:val="20"/>
          </w:rPr>
          <w:delText>to run</w:delText>
        </w:r>
      </w:del>
      <w:ins w:id="36" w:author="Davide Lombardi" w:date="2020-02-10T14:46:00Z">
        <w:r w:rsidR="00C30DEF">
          <w:rPr>
            <w:rFonts w:ascii="Times-Roman" w:hAnsi="Times-Roman" w:cs="Times-Roman"/>
            <w:sz w:val="20"/>
            <w:szCs w:val="20"/>
          </w:rPr>
          <w:t>runs</w:t>
        </w:r>
      </w:ins>
      <w:r w:rsidR="00F60AD4">
        <w:rPr>
          <w:rFonts w:ascii="Times-Roman" w:hAnsi="Times-Roman" w:cs="Times-Roman"/>
          <w:sz w:val="20"/>
          <w:szCs w:val="20"/>
        </w:rPr>
        <w:t xml:space="preserve"> daylight simulations for each option. </w:t>
      </w:r>
      <w:del w:id="37" w:author="Davide Lombardi" w:date="2020-02-10T14:46:00Z">
        <w:r w:rsidR="00F60AD4" w:rsidDel="00C30DEF">
          <w:rPr>
            <w:rFonts w:ascii="Times-Roman" w:hAnsi="Times-Roman" w:cs="Times-Roman"/>
            <w:sz w:val="20"/>
            <w:szCs w:val="20"/>
          </w:rPr>
          <w:delText>Fifth</w:delText>
        </w:r>
      </w:del>
      <w:ins w:id="38" w:author="Davide Lombardi" w:date="2020-02-10T14:46:00Z">
        <w:r w:rsidR="00C30DEF">
          <w:rPr>
            <w:rFonts w:ascii="Times-Roman" w:hAnsi="Times-Roman" w:cs="Times-Roman"/>
            <w:sz w:val="20"/>
            <w:szCs w:val="20"/>
          </w:rPr>
          <w:t>Lastly</w:t>
        </w:r>
      </w:ins>
      <w:r w:rsidR="00F60AD4">
        <w:rPr>
          <w:rFonts w:ascii="Times-Roman" w:hAnsi="Times-Roman" w:cs="Times-Roman"/>
          <w:sz w:val="20"/>
          <w:szCs w:val="20"/>
        </w:rPr>
        <w:t>, we extracted the simulation results from the main facades and check the data against the daylight regulations.</w:t>
      </w:r>
    </w:p>
    <w:p w14:paraId="4BBCD0BC" w14:textId="77777777" w:rsidR="00F60AD4" w:rsidRPr="0067640A" w:rsidRDefault="00F60AD4" w:rsidP="00C8562D">
      <w:pPr>
        <w:autoSpaceDE w:val="0"/>
        <w:autoSpaceDN w:val="0"/>
        <w:adjustRightInd w:val="0"/>
        <w:spacing w:after="0" w:line="240" w:lineRule="auto"/>
        <w:jc w:val="both"/>
        <w:rPr>
          <w:rFonts w:ascii="Times-Roman" w:hAnsi="Times-Roman" w:cs="Times-Roman"/>
          <w:sz w:val="20"/>
          <w:szCs w:val="20"/>
        </w:rPr>
      </w:pPr>
    </w:p>
    <w:p w14:paraId="4D59731C" w14:textId="6A551009" w:rsidR="00CC1226" w:rsidRDefault="005E50B3" w:rsidP="00C8562D">
      <w:pPr>
        <w:jc w:val="both"/>
      </w:pPr>
      <w:r>
        <w:rPr>
          <w:noProof/>
        </w:rPr>
        <w:drawing>
          <wp:inline distT="0" distB="0" distL="0" distR="0" wp14:anchorId="5C551B16" wp14:editId="108952A4">
            <wp:extent cx="5943600" cy="1771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71015"/>
                    </a:xfrm>
                    <a:prstGeom prst="rect">
                      <a:avLst/>
                    </a:prstGeom>
                  </pic:spPr>
                </pic:pic>
              </a:graphicData>
            </a:graphic>
          </wp:inline>
        </w:drawing>
      </w:r>
    </w:p>
    <w:p w14:paraId="4B132AA1" w14:textId="46382FEA" w:rsidR="005E50B3" w:rsidRDefault="005E50B3"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Overall algorithm of daylight analysis</w:t>
      </w:r>
      <w:r w:rsidR="007726FF">
        <w:rPr>
          <w:rFonts w:ascii="Times-Roman" w:hAnsi="Times-Roman" w:cs="Times-Roman"/>
          <w:sz w:val="18"/>
          <w:szCs w:val="18"/>
        </w:rPr>
        <w:t>: (</w:t>
      </w:r>
      <w:proofErr w:type="spellStart"/>
      <w:r w:rsidR="007726FF">
        <w:rPr>
          <w:rFonts w:ascii="Times-Roman" w:hAnsi="Times-Roman" w:cs="Times-Roman"/>
          <w:sz w:val="18"/>
          <w:szCs w:val="18"/>
        </w:rPr>
        <w:t>i</w:t>
      </w:r>
      <w:proofErr w:type="spellEnd"/>
      <w:r w:rsidR="007726FF">
        <w:rPr>
          <w:rFonts w:ascii="Times-Roman" w:hAnsi="Times-Roman" w:cs="Times-Roman"/>
          <w:sz w:val="18"/>
          <w:szCs w:val="18"/>
        </w:rPr>
        <w:t>) setup, (ii) shape grammar, (iii) building modelling, (iv) daylight analysis, (v) extract main façade data</w:t>
      </w:r>
    </w:p>
    <w:p w14:paraId="1CBDCD9D" w14:textId="48898098" w:rsidR="00F60AD4" w:rsidRPr="00645D13" w:rsidRDefault="00F60AD4" w:rsidP="00C8562D">
      <w:pPr>
        <w:jc w:val="both"/>
        <w:rPr>
          <w:rFonts w:ascii="Times-Roman" w:hAnsi="Times-Roman" w:cs="Times-Roman"/>
          <w:sz w:val="20"/>
          <w:szCs w:val="20"/>
          <w:u w:val="single"/>
        </w:rPr>
      </w:pPr>
      <w:r w:rsidRPr="00645D13">
        <w:rPr>
          <w:rFonts w:ascii="Times-Roman" w:hAnsi="Times-Roman" w:cs="Times-Roman"/>
          <w:sz w:val="20"/>
          <w:szCs w:val="20"/>
          <w:u w:val="single"/>
        </w:rPr>
        <w:t>(</w:t>
      </w:r>
      <w:proofErr w:type="spellStart"/>
      <w:r w:rsidRPr="00645D13">
        <w:rPr>
          <w:rFonts w:ascii="Times-Roman" w:hAnsi="Times-Roman" w:cs="Times-Roman"/>
          <w:sz w:val="20"/>
          <w:szCs w:val="20"/>
          <w:u w:val="single"/>
        </w:rPr>
        <w:t>i</w:t>
      </w:r>
      <w:proofErr w:type="spellEnd"/>
      <w:r w:rsidRPr="00645D13">
        <w:rPr>
          <w:rFonts w:ascii="Times-Roman" w:hAnsi="Times-Roman" w:cs="Times-Roman"/>
          <w:sz w:val="20"/>
          <w:szCs w:val="20"/>
          <w:u w:val="single"/>
        </w:rPr>
        <w:t>) Set up</w:t>
      </w:r>
    </w:p>
    <w:p w14:paraId="7492F65A" w14:textId="07A972F2" w:rsidR="0067640A" w:rsidRDefault="00AC3C09" w:rsidP="00C8562D">
      <w:pPr>
        <w:jc w:val="both"/>
        <w:rPr>
          <w:rFonts w:ascii="Times-Roman" w:hAnsi="Times-Roman" w:cs="Times-Roman"/>
          <w:sz w:val="18"/>
          <w:szCs w:val="18"/>
        </w:rPr>
      </w:pPr>
      <w:commentRangeStart w:id="39"/>
      <w:r>
        <w:rPr>
          <w:rFonts w:ascii="Times-Roman" w:hAnsi="Times-Roman" w:cs="Times-Roman"/>
          <w:sz w:val="20"/>
          <w:szCs w:val="20"/>
        </w:rPr>
        <w:t xml:space="preserve">There are two main functions for the </w:t>
      </w:r>
      <w:del w:id="40" w:author="Davide Lombardi" w:date="2020-02-10T14:47:00Z">
        <w:r w:rsidDel="00C30DEF">
          <w:rPr>
            <w:rFonts w:ascii="Times-Roman" w:hAnsi="Times-Roman" w:cs="Times-Roman"/>
            <w:sz w:val="20"/>
            <w:szCs w:val="20"/>
          </w:rPr>
          <w:delText>set up</w:delText>
        </w:r>
      </w:del>
      <w:ins w:id="41" w:author="Davide Lombardi" w:date="2020-02-10T14:47:00Z">
        <w:r w:rsidR="00C30DEF">
          <w:rPr>
            <w:rFonts w:ascii="Times-Roman" w:hAnsi="Times-Roman" w:cs="Times-Roman"/>
            <w:sz w:val="20"/>
            <w:szCs w:val="20"/>
          </w:rPr>
          <w:t>set-up</w:t>
        </w:r>
      </w:ins>
      <w:r>
        <w:rPr>
          <w:rFonts w:ascii="Times-Roman" w:hAnsi="Times-Roman" w:cs="Times-Roman"/>
          <w:sz w:val="20"/>
          <w:szCs w:val="20"/>
        </w:rPr>
        <w:t xml:space="preserve"> buttons. First, we can trigger the </w:t>
      </w:r>
      <w:proofErr w:type="spellStart"/>
      <w:r>
        <w:rPr>
          <w:rFonts w:ascii="Times-Roman" w:hAnsi="Times-Roman" w:cs="Times-Roman"/>
          <w:sz w:val="20"/>
          <w:szCs w:val="20"/>
        </w:rPr>
        <w:t>SortalGI</w:t>
      </w:r>
      <w:proofErr w:type="spellEnd"/>
      <w:r>
        <w:rPr>
          <w:rFonts w:ascii="Times-Roman" w:hAnsi="Times-Roman" w:cs="Times-Roman"/>
          <w:sz w:val="20"/>
          <w:szCs w:val="20"/>
        </w:rPr>
        <w:t xml:space="preserve"> shape grammar operations and Sunflower daylight analysis. Second, we can select which design option to display and which building main façade we want to display.</w:t>
      </w:r>
      <w:r w:rsidR="00BF6E60">
        <w:rPr>
          <w:rFonts w:ascii="Times-Roman" w:hAnsi="Times-Roman" w:cs="Times-Roman"/>
          <w:sz w:val="20"/>
          <w:szCs w:val="20"/>
        </w:rPr>
        <w:t xml:space="preserve"> The buttons are connected throughout the script that every selection will automatically update the building modelling, daylight simulation and main façade extraction. </w:t>
      </w:r>
      <w:r w:rsidR="00613E59">
        <w:rPr>
          <w:rFonts w:ascii="Times-Roman" w:hAnsi="Times-Roman" w:cs="Times-Roman"/>
          <w:sz w:val="20"/>
          <w:szCs w:val="20"/>
        </w:rPr>
        <w:t>(Fig. 0)</w:t>
      </w:r>
      <w:commentRangeEnd w:id="39"/>
      <w:r w:rsidR="00FA0670">
        <w:rPr>
          <w:rStyle w:val="CommentReference"/>
        </w:rPr>
        <w:commentReference w:id="39"/>
      </w:r>
    </w:p>
    <w:p w14:paraId="710CB455" w14:textId="77777777" w:rsidR="0067640A" w:rsidRDefault="0067640A" w:rsidP="00C8562D">
      <w:pPr>
        <w:jc w:val="both"/>
        <w:rPr>
          <w:rFonts w:ascii="Times-Roman" w:hAnsi="Times-Roman" w:cs="Times-Roman"/>
          <w:sz w:val="18"/>
          <w:szCs w:val="18"/>
        </w:rPr>
      </w:pPr>
    </w:p>
    <w:p w14:paraId="2C8401B2" w14:textId="5F41E261" w:rsidR="00DF7DC0" w:rsidRDefault="00DF7DC0" w:rsidP="00C8562D">
      <w:pPr>
        <w:autoSpaceDE w:val="0"/>
        <w:autoSpaceDN w:val="0"/>
        <w:adjustRightInd w:val="0"/>
        <w:spacing w:after="0" w:line="240" w:lineRule="auto"/>
        <w:jc w:val="both"/>
        <w:rPr>
          <w:rFonts w:ascii="Times-Roman" w:hAnsi="Times-Roman" w:cs="Times-Roman"/>
          <w:sz w:val="20"/>
          <w:szCs w:val="20"/>
        </w:rPr>
      </w:pPr>
    </w:p>
    <w:p w14:paraId="5147B7AC" w14:textId="6576FA52" w:rsidR="00CC1226" w:rsidRDefault="00CC1226" w:rsidP="00C8562D">
      <w:pPr>
        <w:jc w:val="both"/>
      </w:pPr>
    </w:p>
    <w:p w14:paraId="11A2E6D2" w14:textId="2E259DA8" w:rsidR="00CC1226" w:rsidRDefault="00613E59" w:rsidP="00C8562D">
      <w:pPr>
        <w:jc w:val="both"/>
      </w:pPr>
      <w:r w:rsidRPr="00613E59">
        <w:rPr>
          <w:noProof/>
        </w:rPr>
        <mc:AlternateContent>
          <mc:Choice Requires="wpg">
            <w:drawing>
              <wp:anchor distT="0" distB="0" distL="114300" distR="114300" simplePos="0" relativeHeight="251659264" behindDoc="0" locked="0" layoutInCell="1" allowOverlap="1" wp14:anchorId="4E9ECC0A" wp14:editId="30E6818B">
                <wp:simplePos x="0" y="0"/>
                <wp:positionH relativeFrom="column">
                  <wp:posOffset>2202180</wp:posOffset>
                </wp:positionH>
                <wp:positionV relativeFrom="paragraph">
                  <wp:posOffset>264629</wp:posOffset>
                </wp:positionV>
                <wp:extent cx="3641698" cy="1934822"/>
                <wp:effectExtent l="0" t="0" r="0" b="8890"/>
                <wp:wrapNone/>
                <wp:docPr id="3" name="Group 2">
                  <a:extLst xmlns:a="http://schemas.openxmlformats.org/drawingml/2006/main">
                    <a:ext uri="{FF2B5EF4-FFF2-40B4-BE49-F238E27FC236}">
                      <a16:creationId xmlns:a16="http://schemas.microsoft.com/office/drawing/2014/main" id="{CECF464F-0DB3-4FD6-8442-07D5C8CA9172}"/>
                    </a:ext>
                  </a:extLst>
                </wp:docPr>
                <wp:cNvGraphicFramePr/>
                <a:graphic xmlns:a="http://schemas.openxmlformats.org/drawingml/2006/main">
                  <a:graphicData uri="http://schemas.microsoft.com/office/word/2010/wordprocessingGroup">
                    <wpg:wgp>
                      <wpg:cNvGrpSpPr/>
                      <wpg:grpSpPr>
                        <a:xfrm>
                          <a:off x="0" y="0"/>
                          <a:ext cx="3641698" cy="1934822"/>
                          <a:chOff x="0" y="0"/>
                          <a:chExt cx="8057403" cy="4281410"/>
                        </a:xfrm>
                      </wpg:grpSpPr>
                      <pic:pic xmlns:pic="http://schemas.openxmlformats.org/drawingml/2006/picture">
                        <pic:nvPicPr>
                          <pic:cNvPr id="2" name="Picture 2"/>
                          <pic:cNvPicPr>
                            <a:picLocks noChangeAspect="1"/>
                          </pic:cNvPicPr>
                        </pic:nvPicPr>
                        <pic:blipFill rotWithShape="1">
                          <a:blip r:embed="rId13" cstate="print">
                            <a:extLst>
                              <a:ext uri="{28A0092B-C50C-407E-A947-70E740481C1C}">
                                <a14:useLocalDpi xmlns:a14="http://schemas.microsoft.com/office/drawing/2010/main" val="0"/>
                              </a:ext>
                            </a:extLst>
                          </a:blip>
                          <a:srcRect l="48734" t="28220" r="14930" b="14875"/>
                          <a:stretch/>
                        </pic:blipFill>
                        <pic:spPr>
                          <a:xfrm>
                            <a:off x="4467513" y="306068"/>
                            <a:ext cx="3589890" cy="3975342"/>
                          </a:xfrm>
                          <a:prstGeom prst="rect">
                            <a:avLst/>
                          </a:prstGeom>
                        </pic:spPr>
                      </pic:pic>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l="13784" r="13784"/>
                          <a:stretch/>
                        </pic:blipFill>
                        <pic:spPr>
                          <a:xfrm>
                            <a:off x="0" y="0"/>
                            <a:ext cx="4372747" cy="4268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7460FE" id="Group 2" o:spid="_x0000_s1026" style="position:absolute;margin-left:173.4pt;margin-top:20.85pt;width:286.75pt;height:152.35pt;z-index:251659264;mso-width-relative:margin;mso-height-relative:margin" coordsize="80574,42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CQOtABRSbgOtKD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UDHkU6igDkPih8E/h98WrJbfxdoUclxF&#10;Gy2mow/u7m2z/ckHOM4JU5QlRlTivnrxB+w18RrfxbBpGheILO60e6kIbVpl2yWaDnMkWRvOOBsO&#10;Gbr5Y5r60ppj5zmpcUbRrSirNJrz/r8Njm/hh8LfCvwo8KQ+EvCtn5cSN5lxcSYMt1MQAZZGAG5z&#10;gDoAAAqhVUKOmHHFH4UVW2hnKUpSuwoooo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AoAAAAAAAAAIQBpY8Xum6wAAJusAAAVAAAAZHJzL21lZGlhL2ltYWdlMi5qcGVn/9j/4AAQSkZJ&#10;RgABAQEA3ADcAAD/2wBDAAIBAQEBAQIBAQECAgICAgQDAgICAgUEBAMEBgUGBgYFBgYGBwkIBgcJ&#10;BwYGCAsICQoKCgoKBggLDAsKDAkKCgr/2wBDAQICAgICAgUDAwUKBwYHCgoKCgoKCgoKCgoKCgoK&#10;CgoKCgoKCgoKCgoKCgoKCgoKCgoKCgoKCgoKCgoKCgoKCgr/wAARCAHQ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4675;top:3060;width:35899;height:3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">
                  <v:imagedata r:id="rId15" o:title="" croptop="18494f" cropbottom="9748f" cropleft="31938f" cropright="9785f"/>
                </v:shape>
                <v:shape id="Picture 4" o:spid="_x0000_s1028" type="#_x0000_t75" style="position:absolute;width:43727;height:4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">
                  <v:imagedata r:id="rId16" o:title="" cropleft="9033f" cropright="9033f"/>
                </v:shape>
              </v:group>
            </w:pict>
          </mc:Fallback>
        </mc:AlternateContent>
      </w:r>
      <w:r w:rsidR="005E50B3" w:rsidRPr="005E50B3">
        <w:rPr>
          <w:noProof/>
        </w:rPr>
        <w:drawing>
          <wp:inline distT="0" distB="0" distL="0" distR="0" wp14:anchorId="4E1C5BEB" wp14:editId="2F83D883">
            <wp:extent cx="2060780" cy="2557061"/>
            <wp:effectExtent l="0" t="0" r="0" b="0"/>
            <wp:docPr id="20" name="Picture 12">
              <a:extLst xmlns:a="http://schemas.openxmlformats.org/drawingml/2006/main">
                <a:ext uri="{FF2B5EF4-FFF2-40B4-BE49-F238E27FC236}">
                  <a16:creationId xmlns:a16="http://schemas.microsoft.com/office/drawing/2014/main" id="{9E9F13A1-F0F6-4F6B-A3DF-BFF5BA450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E9F13A1-F0F6-4F6B-A3DF-BFF5BA450F99}"/>
                        </a:ext>
                      </a:extLst>
                    </pic:cNvPr>
                    <pic:cNvPicPr>
                      <a:picLocks noChangeAspect="1"/>
                    </pic:cNvPicPr>
                  </pic:nvPicPr>
                  <pic:blipFill>
                    <a:blip r:embed="rId17"/>
                    <a:stretch>
                      <a:fillRect/>
                    </a:stretch>
                  </pic:blipFill>
                  <pic:spPr>
                    <a:xfrm>
                      <a:off x="0" y="0"/>
                      <a:ext cx="2078161" cy="2578628"/>
                    </a:xfrm>
                    <a:prstGeom prst="rect">
                      <a:avLst/>
                    </a:prstGeom>
                  </pic:spPr>
                </pic:pic>
              </a:graphicData>
            </a:graphic>
          </wp:inline>
        </w:drawing>
      </w:r>
      <w:r w:rsidRPr="00613E59">
        <w:rPr>
          <w:noProof/>
        </w:rPr>
        <w:t xml:space="preserve"> </w:t>
      </w:r>
    </w:p>
    <w:p w14:paraId="469C11D7" w14:textId="5E0967F3" w:rsidR="007726FF" w:rsidRDefault="007726FF"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w:t>
      </w:r>
      <w:proofErr w:type="spellStart"/>
      <w:r>
        <w:rPr>
          <w:rFonts w:ascii="Times-Roman" w:hAnsi="Times-Roman" w:cs="Times-Roman"/>
          <w:sz w:val="18"/>
          <w:szCs w:val="18"/>
        </w:rPr>
        <w:t>i</w:t>
      </w:r>
      <w:proofErr w:type="spellEnd"/>
      <w:r>
        <w:rPr>
          <w:rFonts w:ascii="Times-Roman" w:hAnsi="Times-Roman" w:cs="Times-Roman"/>
          <w:sz w:val="18"/>
          <w:szCs w:val="18"/>
        </w:rPr>
        <w:t xml:space="preserve">) Set up </w:t>
      </w:r>
      <w:r w:rsidR="00613E59">
        <w:rPr>
          <w:rFonts w:ascii="Times-Roman" w:hAnsi="Times-Roman" w:cs="Times-Roman"/>
          <w:sz w:val="18"/>
          <w:szCs w:val="18"/>
        </w:rPr>
        <w:t>–</w:t>
      </w:r>
      <w:r>
        <w:rPr>
          <w:rFonts w:ascii="Times-Roman" w:hAnsi="Times-Roman" w:cs="Times-Roman"/>
          <w:sz w:val="18"/>
          <w:szCs w:val="18"/>
        </w:rPr>
        <w:t xml:space="preserve"> </w:t>
      </w:r>
      <w:r w:rsidR="00613E59">
        <w:rPr>
          <w:rFonts w:ascii="Times-Roman" w:hAnsi="Times-Roman" w:cs="Times-Roman"/>
          <w:sz w:val="18"/>
          <w:szCs w:val="18"/>
        </w:rPr>
        <w:t xml:space="preserve">Left: </w:t>
      </w:r>
      <w:commentRangeStart w:id="42"/>
      <w:r>
        <w:rPr>
          <w:rFonts w:ascii="Times-Roman" w:hAnsi="Times-Roman" w:cs="Times-Roman"/>
          <w:sz w:val="18"/>
          <w:szCs w:val="18"/>
        </w:rPr>
        <w:t>Buttons for running building options generations, daylight simulation and result display options</w:t>
      </w:r>
      <w:r w:rsidR="00613E59">
        <w:rPr>
          <w:rFonts w:ascii="Times-Roman" w:hAnsi="Times-Roman" w:cs="Times-Roman"/>
          <w:sz w:val="18"/>
          <w:szCs w:val="18"/>
        </w:rPr>
        <w:t xml:space="preserve">, Middle: display whole masterplan, </w:t>
      </w:r>
      <w:proofErr w:type="gramStart"/>
      <w:r w:rsidR="00613E59">
        <w:rPr>
          <w:rFonts w:ascii="Times-Roman" w:hAnsi="Times-Roman" w:cs="Times-Roman"/>
          <w:sz w:val="18"/>
          <w:szCs w:val="18"/>
        </w:rPr>
        <w:t>Right</w:t>
      </w:r>
      <w:proofErr w:type="gramEnd"/>
      <w:r w:rsidR="00613E59">
        <w:rPr>
          <w:rFonts w:ascii="Times-Roman" w:hAnsi="Times-Roman" w:cs="Times-Roman"/>
          <w:sz w:val="18"/>
          <w:szCs w:val="18"/>
        </w:rPr>
        <w:t>: display main façade of specific building</w:t>
      </w:r>
      <w:commentRangeEnd w:id="42"/>
      <w:r w:rsidR="00FA0670">
        <w:rPr>
          <w:rStyle w:val="CommentReference"/>
        </w:rPr>
        <w:commentReference w:id="42"/>
      </w:r>
    </w:p>
    <w:p w14:paraId="2436251B" w14:textId="2981963A" w:rsidR="00AC3C09" w:rsidRPr="00645D13" w:rsidRDefault="00AC3C09" w:rsidP="00C8562D">
      <w:pPr>
        <w:jc w:val="both"/>
        <w:rPr>
          <w:rFonts w:ascii="Times-Roman" w:hAnsi="Times-Roman" w:cs="Times-Roman"/>
          <w:sz w:val="20"/>
          <w:szCs w:val="20"/>
          <w:u w:val="single"/>
        </w:rPr>
      </w:pPr>
      <w:r w:rsidRPr="00645D13">
        <w:rPr>
          <w:rFonts w:ascii="Times-Roman" w:hAnsi="Times-Roman" w:cs="Times-Roman"/>
          <w:sz w:val="20"/>
          <w:szCs w:val="20"/>
          <w:u w:val="single"/>
        </w:rPr>
        <w:t>(ii) Shape grammar building outline</w:t>
      </w:r>
      <w:r w:rsidR="00645D13">
        <w:rPr>
          <w:rFonts w:ascii="Times-Roman" w:hAnsi="Times-Roman" w:cs="Times-Roman"/>
          <w:sz w:val="20"/>
          <w:szCs w:val="20"/>
          <w:u w:val="single"/>
        </w:rPr>
        <w:t>s</w:t>
      </w:r>
      <w:r w:rsidRPr="00645D13">
        <w:rPr>
          <w:rFonts w:ascii="Times-Roman" w:hAnsi="Times-Roman" w:cs="Times-Roman"/>
          <w:sz w:val="20"/>
          <w:szCs w:val="20"/>
          <w:u w:val="single"/>
        </w:rPr>
        <w:t xml:space="preserve"> generation</w:t>
      </w:r>
    </w:p>
    <w:p w14:paraId="382A40FD" w14:textId="7FCD7DD0" w:rsidR="007726FF" w:rsidRDefault="00AC3C09" w:rsidP="00C8562D">
      <w:pPr>
        <w:jc w:val="both"/>
        <w:rPr>
          <w:rFonts w:ascii="Times-Roman" w:hAnsi="Times-Roman" w:cs="Times-Roman"/>
          <w:sz w:val="18"/>
          <w:szCs w:val="18"/>
        </w:rPr>
      </w:pPr>
      <w:r>
        <w:rPr>
          <w:rFonts w:ascii="Times-Roman" w:hAnsi="Times-Roman" w:cs="Times-Roman"/>
          <w:sz w:val="20"/>
          <w:szCs w:val="20"/>
        </w:rPr>
        <w:t xml:space="preserve">First, we </w:t>
      </w:r>
      <w:del w:id="43" w:author="Davide Lombardi" w:date="2020-04-19T16:19:00Z">
        <w:r w:rsidDel="00FA0670">
          <w:rPr>
            <w:rFonts w:ascii="Times-Roman" w:hAnsi="Times-Roman" w:cs="Times-Roman"/>
            <w:sz w:val="20"/>
            <w:szCs w:val="20"/>
          </w:rPr>
          <w:delText xml:space="preserve">studied </w:delText>
        </w:r>
      </w:del>
      <w:ins w:id="44" w:author="Davide Lombardi" w:date="2020-04-19T16:19:00Z">
        <w:r w:rsidR="00FA0670">
          <w:rPr>
            <w:rFonts w:ascii="Times-Roman" w:hAnsi="Times-Roman" w:cs="Times-Roman"/>
            <w:sz w:val="20"/>
            <w:szCs w:val="20"/>
          </w:rPr>
          <w:t>selected</w:t>
        </w:r>
        <w:r w:rsidR="00FA0670">
          <w:rPr>
            <w:rFonts w:ascii="Times-Roman" w:hAnsi="Times-Roman" w:cs="Times-Roman"/>
            <w:sz w:val="20"/>
            <w:szCs w:val="20"/>
          </w:rPr>
          <w:t xml:space="preserve"> </w:t>
        </w:r>
      </w:ins>
      <w:r>
        <w:rPr>
          <w:rFonts w:ascii="Times-Roman" w:hAnsi="Times-Roman" w:cs="Times-Roman"/>
          <w:sz w:val="20"/>
          <w:szCs w:val="20"/>
        </w:rPr>
        <w:t>the four basic transformation types of shapes</w:t>
      </w:r>
      <w:del w:id="45" w:author="Davide Lombardi" w:date="2020-04-19T16:19:00Z">
        <w:r w:rsidDel="00FA0670">
          <w:rPr>
            <w:rFonts w:ascii="Times-Roman" w:hAnsi="Times-Roman" w:cs="Times-Roman"/>
            <w:sz w:val="20"/>
            <w:szCs w:val="20"/>
          </w:rPr>
          <w:delText>. Then</w:delText>
        </w:r>
      </w:del>
      <w:ins w:id="46" w:author="Davide Lombardi" w:date="2020-04-19T16:19:00Z">
        <w:r w:rsidR="00FA0670">
          <w:rPr>
            <w:rFonts w:ascii="Times-Roman" w:hAnsi="Times-Roman" w:cs="Times-Roman"/>
            <w:sz w:val="20"/>
            <w:szCs w:val="20"/>
          </w:rPr>
          <w:t xml:space="preserve"> and then they have been applied in</w:t>
        </w:r>
      </w:ins>
      <w:del w:id="47" w:author="Davide Lombardi" w:date="2020-04-19T16:19:00Z">
        <w:r w:rsidDel="00FA0670">
          <w:rPr>
            <w:rFonts w:ascii="Times-Roman" w:hAnsi="Times-Roman" w:cs="Times-Roman"/>
            <w:sz w:val="20"/>
            <w:szCs w:val="20"/>
          </w:rPr>
          <w:delText xml:space="preserve"> we use</w:delText>
        </w:r>
        <w:r w:rsidR="00BF6E60" w:rsidDel="00FA0670">
          <w:rPr>
            <w:rFonts w:ascii="Times-Roman" w:hAnsi="Times-Roman" w:cs="Times-Roman"/>
            <w:sz w:val="20"/>
            <w:szCs w:val="20"/>
          </w:rPr>
          <w:delText>d</w:delText>
        </w:r>
        <w:r w:rsidDel="00FA0670">
          <w:rPr>
            <w:rFonts w:ascii="Times-Roman" w:hAnsi="Times-Roman" w:cs="Times-Roman"/>
            <w:sz w:val="20"/>
            <w:szCs w:val="20"/>
          </w:rPr>
          <w:delText xml:space="preserve"> </w:delText>
        </w:r>
      </w:del>
      <w:r>
        <w:rPr>
          <w:rFonts w:ascii="Times-Roman" w:hAnsi="Times-Roman" w:cs="Times-Roman"/>
          <w:sz w:val="20"/>
          <w:szCs w:val="20"/>
        </w:rPr>
        <w:t xml:space="preserve">different combinations </w:t>
      </w:r>
      <w:del w:id="48" w:author="Davide Lombardi" w:date="2020-04-19T16:20:00Z">
        <w:r w:rsidR="00BF6E60" w:rsidDel="00FA0670">
          <w:rPr>
            <w:rFonts w:ascii="Times-Roman" w:hAnsi="Times-Roman" w:cs="Times-Roman"/>
            <w:sz w:val="20"/>
            <w:szCs w:val="20"/>
          </w:rPr>
          <w:delText xml:space="preserve">of transformation types </w:delText>
        </w:r>
      </w:del>
      <w:r>
        <w:rPr>
          <w:rFonts w:ascii="Times-Roman" w:hAnsi="Times-Roman" w:cs="Times-Roman"/>
          <w:sz w:val="20"/>
          <w:szCs w:val="20"/>
        </w:rPr>
        <w:t>to create three sets of tests. (Fig. 0</w:t>
      </w:r>
      <w:r w:rsidR="00645D13">
        <w:rPr>
          <w:rFonts w:ascii="Times-Roman" w:hAnsi="Times-Roman" w:cs="Times-Roman"/>
          <w:sz w:val="20"/>
          <w:szCs w:val="20"/>
        </w:rPr>
        <w:t xml:space="preserve"> - rules</w:t>
      </w:r>
      <w:r>
        <w:rPr>
          <w:rFonts w:ascii="Times-Roman" w:hAnsi="Times-Roman" w:cs="Times-Roman"/>
          <w:sz w:val="20"/>
          <w:szCs w:val="20"/>
        </w:rPr>
        <w:t>)</w:t>
      </w:r>
    </w:p>
    <w:p w14:paraId="0EAE1D4C" w14:textId="48D54D2C" w:rsidR="007726FF" w:rsidRDefault="007726FF" w:rsidP="00C8562D">
      <w:pPr>
        <w:jc w:val="both"/>
        <w:rPr>
          <w:rFonts w:ascii="Times-Roman" w:hAnsi="Times-Roman" w:cs="Times-Roman"/>
          <w:sz w:val="18"/>
          <w:szCs w:val="18"/>
        </w:rPr>
      </w:pPr>
      <w:r>
        <w:rPr>
          <w:noProof/>
        </w:rPr>
        <w:drawing>
          <wp:inline distT="0" distB="0" distL="0" distR="0" wp14:anchorId="1BB94EC2" wp14:editId="057EDF55">
            <wp:extent cx="5943600" cy="2539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39365"/>
                    </a:xfrm>
                    <a:prstGeom prst="rect">
                      <a:avLst/>
                    </a:prstGeom>
                  </pic:spPr>
                </pic:pic>
              </a:graphicData>
            </a:graphic>
          </wp:inline>
        </w:drawing>
      </w:r>
    </w:p>
    <w:p w14:paraId="39FE76BD" w14:textId="02967A08" w:rsidR="007726FF" w:rsidRDefault="007726FF"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Set up three shape grammar rules – Left: four basic transformation types from </w:t>
      </w:r>
      <w:proofErr w:type="spellStart"/>
      <w:r>
        <w:rPr>
          <w:rFonts w:ascii="Times-Roman" w:hAnsi="Times-Roman" w:cs="Times-Roman"/>
          <w:i/>
          <w:iCs/>
          <w:sz w:val="18"/>
          <w:szCs w:val="18"/>
        </w:rPr>
        <w:t>AAD_Algorithms</w:t>
      </w:r>
      <w:proofErr w:type="spellEnd"/>
      <w:r>
        <w:rPr>
          <w:rFonts w:ascii="Times-Roman" w:hAnsi="Times-Roman" w:cs="Times-Roman"/>
          <w:i/>
          <w:iCs/>
          <w:sz w:val="18"/>
          <w:szCs w:val="18"/>
        </w:rPr>
        <w:t xml:space="preserve">-Aided Design </w:t>
      </w:r>
      <w:r>
        <w:rPr>
          <w:rFonts w:ascii="Times-Roman" w:hAnsi="Times-Roman" w:cs="Times-Roman"/>
          <w:sz w:val="18"/>
          <w:szCs w:val="18"/>
        </w:rPr>
        <w:t>pp.184; Right: our three shape grammar rules</w:t>
      </w:r>
    </w:p>
    <w:p w14:paraId="5C7C681F" w14:textId="5D03C901" w:rsidR="00AC3C09" w:rsidRDefault="00AC3C09" w:rsidP="00C8562D">
      <w:pPr>
        <w:jc w:val="both"/>
        <w:rPr>
          <w:rFonts w:ascii="Times-Roman" w:hAnsi="Times-Roman" w:cs="Times-Roman"/>
          <w:sz w:val="18"/>
          <w:szCs w:val="18"/>
        </w:rPr>
      </w:pPr>
      <w:commentRangeStart w:id="49"/>
      <w:r w:rsidRPr="00FA0670">
        <w:rPr>
          <w:rFonts w:ascii="Times-Roman" w:hAnsi="Times-Roman" w:cs="Times-Roman"/>
          <w:strike/>
          <w:sz w:val="20"/>
          <w:szCs w:val="20"/>
          <w:rPrChange w:id="50" w:author="Davide Lombardi" w:date="2020-04-19T16:23:00Z">
            <w:rPr>
              <w:rFonts w:ascii="Times-Roman" w:hAnsi="Times-Roman" w:cs="Times-Roman"/>
              <w:sz w:val="20"/>
              <w:szCs w:val="20"/>
            </w:rPr>
          </w:rPrChange>
        </w:rPr>
        <w:t>In the algorithm for each test, we</w:t>
      </w:r>
      <w:del w:id="51" w:author="Davide Lombardi" w:date="2020-04-19T16:21:00Z">
        <w:r w:rsidRPr="00FA0670" w:rsidDel="00FA0670">
          <w:rPr>
            <w:rFonts w:ascii="Times-Roman" w:hAnsi="Times-Roman" w:cs="Times-Roman"/>
            <w:strike/>
            <w:sz w:val="20"/>
            <w:szCs w:val="20"/>
            <w:rPrChange w:id="52" w:author="Davide Lombardi" w:date="2020-04-19T16:23:00Z">
              <w:rPr>
                <w:rFonts w:ascii="Times-Roman" w:hAnsi="Times-Roman" w:cs="Times-Roman"/>
                <w:sz w:val="20"/>
                <w:szCs w:val="20"/>
              </w:rPr>
            </w:rPrChange>
          </w:rPr>
          <w:delText xml:space="preserve"> </w:delText>
        </w:r>
        <w:r w:rsidR="00645D13" w:rsidRPr="00FA0670" w:rsidDel="00FA0670">
          <w:rPr>
            <w:rFonts w:ascii="Times-Roman" w:hAnsi="Times-Roman" w:cs="Times-Roman"/>
            <w:strike/>
            <w:sz w:val="20"/>
            <w:szCs w:val="20"/>
            <w:rPrChange w:id="53" w:author="Davide Lombardi" w:date="2020-04-19T16:23:00Z">
              <w:rPr>
                <w:rFonts w:ascii="Times-Roman" w:hAnsi="Times-Roman" w:cs="Times-Roman"/>
                <w:sz w:val="20"/>
                <w:szCs w:val="20"/>
              </w:rPr>
            </w:rPrChange>
          </w:rPr>
          <w:delText>used</w:delText>
        </w:r>
      </w:del>
      <w:r w:rsidR="00645D13" w:rsidRPr="00FA0670">
        <w:rPr>
          <w:rFonts w:ascii="Times-Roman" w:hAnsi="Times-Roman" w:cs="Times-Roman"/>
          <w:strike/>
          <w:sz w:val="20"/>
          <w:szCs w:val="20"/>
          <w:rPrChange w:id="54" w:author="Davide Lombardi" w:date="2020-04-19T16:23:00Z">
            <w:rPr>
              <w:rFonts w:ascii="Times-Roman" w:hAnsi="Times-Roman" w:cs="Times-Roman"/>
              <w:sz w:val="20"/>
              <w:szCs w:val="20"/>
            </w:rPr>
          </w:rPrChange>
        </w:rPr>
        <w:t xml:space="preserve"> </w:t>
      </w:r>
      <w:del w:id="55" w:author="Davide Lombardi" w:date="2020-04-19T16:21:00Z">
        <w:r w:rsidR="00645D13" w:rsidRPr="00FA0670" w:rsidDel="00FA0670">
          <w:rPr>
            <w:rFonts w:ascii="Times-Roman" w:hAnsi="Times-Roman" w:cs="Times-Roman"/>
            <w:strike/>
            <w:sz w:val="20"/>
            <w:szCs w:val="20"/>
            <w:rPrChange w:id="56" w:author="Davide Lombardi" w:date="2020-04-19T16:23:00Z">
              <w:rPr>
                <w:rFonts w:ascii="Times-Roman" w:hAnsi="Times-Roman" w:cs="Times-Roman"/>
                <w:sz w:val="20"/>
                <w:szCs w:val="20"/>
              </w:rPr>
            </w:rPrChange>
          </w:rPr>
          <w:delText>SortalGI</w:delText>
        </w:r>
        <w:r w:rsidR="00C8562D" w:rsidRPr="00FA0670" w:rsidDel="00FA0670">
          <w:rPr>
            <w:rFonts w:ascii="Times-Roman" w:hAnsi="Times-Roman" w:cs="Times-Roman"/>
            <w:strike/>
            <w:sz w:val="20"/>
            <w:szCs w:val="20"/>
            <w:rPrChange w:id="57" w:author="Davide Lombardi" w:date="2020-04-19T16:23:00Z">
              <w:rPr>
                <w:rFonts w:ascii="Times-Roman" w:hAnsi="Times-Roman" w:cs="Times-Roman"/>
                <w:sz w:val="20"/>
                <w:szCs w:val="20"/>
              </w:rPr>
            </w:rPrChange>
          </w:rPr>
          <w:delText xml:space="preserve"> plugin</w:delText>
        </w:r>
        <w:r w:rsidR="00645D13" w:rsidRPr="00FA0670" w:rsidDel="00FA0670">
          <w:rPr>
            <w:rFonts w:ascii="Times-Roman" w:hAnsi="Times-Roman" w:cs="Times-Roman"/>
            <w:strike/>
            <w:sz w:val="20"/>
            <w:szCs w:val="20"/>
            <w:rPrChange w:id="58" w:author="Davide Lombardi" w:date="2020-04-19T16:23:00Z">
              <w:rPr>
                <w:rFonts w:ascii="Times-Roman" w:hAnsi="Times-Roman" w:cs="Times-Roman"/>
                <w:sz w:val="20"/>
                <w:szCs w:val="20"/>
              </w:rPr>
            </w:rPrChange>
          </w:rPr>
          <w:delText xml:space="preserve"> to </w:delText>
        </w:r>
      </w:del>
      <w:r w:rsidRPr="00FA0670">
        <w:rPr>
          <w:rFonts w:ascii="Times-Roman" w:hAnsi="Times-Roman" w:cs="Times-Roman"/>
          <w:strike/>
          <w:sz w:val="20"/>
          <w:szCs w:val="20"/>
          <w:rPrChange w:id="59" w:author="Davide Lombardi" w:date="2020-04-19T16:23:00Z">
            <w:rPr>
              <w:rFonts w:ascii="Times-Roman" w:hAnsi="Times-Roman" w:cs="Times-Roman"/>
              <w:sz w:val="20"/>
              <w:szCs w:val="20"/>
            </w:rPr>
          </w:rPrChange>
        </w:rPr>
        <w:t>set up the two or three rules</w:t>
      </w:r>
      <w:commentRangeEnd w:id="49"/>
      <w:r w:rsidR="00FA0670" w:rsidRPr="00FA0670">
        <w:rPr>
          <w:rStyle w:val="CommentReference"/>
          <w:strike/>
          <w:rPrChange w:id="60" w:author="Davide Lombardi" w:date="2020-04-19T16:23:00Z">
            <w:rPr>
              <w:rStyle w:val="CommentReference"/>
            </w:rPr>
          </w:rPrChange>
        </w:rPr>
        <w:commentReference w:id="49"/>
      </w:r>
      <w:r>
        <w:rPr>
          <w:rFonts w:ascii="Times-Roman" w:hAnsi="Times-Roman" w:cs="Times-Roman"/>
          <w:sz w:val="20"/>
          <w:szCs w:val="20"/>
        </w:rPr>
        <w:t xml:space="preserve">. </w:t>
      </w:r>
      <w:ins w:id="61" w:author="Davide Lombardi" w:date="2020-04-19T16:23:00Z">
        <w:r w:rsidR="00FA0670">
          <w:rPr>
            <w:rFonts w:ascii="Times-Roman" w:hAnsi="Times-Roman" w:cs="Times-Roman"/>
            <w:sz w:val="20"/>
            <w:szCs w:val="20"/>
          </w:rPr>
          <w:t xml:space="preserve">In order to simulate a competitive or collaborative design environment, three tests have been </w:t>
        </w:r>
      </w:ins>
      <w:ins w:id="62" w:author="Davide Lombardi" w:date="2020-04-19T16:24:00Z">
        <w:r w:rsidR="00FA0670">
          <w:rPr>
            <w:rFonts w:ascii="Times-Roman" w:hAnsi="Times-Roman" w:cs="Times-Roman"/>
            <w:sz w:val="20"/>
            <w:szCs w:val="20"/>
          </w:rPr>
          <w:t>produced as samples for three people</w:t>
        </w:r>
      </w:ins>
      <w:ins w:id="63" w:author="Davide Lombardi" w:date="2020-04-19T16:25:00Z">
        <w:r w:rsidR="00FA0670">
          <w:rPr>
            <w:rFonts w:ascii="Times-Roman" w:hAnsi="Times-Roman" w:cs="Times-Roman"/>
            <w:sz w:val="20"/>
            <w:szCs w:val="20"/>
          </w:rPr>
          <w:t xml:space="preserve"> engaging with the same design task. Each test follows a set of predefined transformation rules</w:t>
        </w:r>
      </w:ins>
      <w:ins w:id="64" w:author="Davide Lombardi" w:date="2020-04-19T16:27:00Z">
        <w:r w:rsidR="001B6B6F">
          <w:rPr>
            <w:rFonts w:ascii="Times-Roman" w:hAnsi="Times-Roman" w:cs="Times-Roman"/>
            <w:sz w:val="20"/>
            <w:szCs w:val="20"/>
          </w:rPr>
          <w:t xml:space="preserve"> generating</w:t>
        </w:r>
      </w:ins>
      <w:del w:id="65" w:author="Davide Lombardi" w:date="2020-04-19T16:26:00Z">
        <w:r w:rsidDel="00FA0670">
          <w:rPr>
            <w:rFonts w:ascii="Times-Roman" w:hAnsi="Times-Roman" w:cs="Times-Roman"/>
            <w:sz w:val="20"/>
            <w:szCs w:val="20"/>
          </w:rPr>
          <w:delText>Then, we</w:delText>
        </w:r>
      </w:del>
      <w:del w:id="66" w:author="Davide Lombardi" w:date="2020-04-19T16:27:00Z">
        <w:r w:rsidDel="001B6B6F">
          <w:rPr>
            <w:rFonts w:ascii="Times-Roman" w:hAnsi="Times-Roman" w:cs="Times-Roman"/>
            <w:sz w:val="20"/>
            <w:szCs w:val="20"/>
          </w:rPr>
          <w:delText xml:space="preserve"> generated</w:delText>
        </w:r>
      </w:del>
      <w:r>
        <w:rPr>
          <w:rFonts w:ascii="Times-Roman" w:hAnsi="Times-Roman" w:cs="Times-Roman"/>
          <w:sz w:val="20"/>
          <w:szCs w:val="20"/>
        </w:rPr>
        <w:t xml:space="preserve"> five different </w:t>
      </w:r>
      <w:del w:id="67" w:author="Davide Lombardi" w:date="2020-04-19T16:26:00Z">
        <w:r w:rsidDel="00FA0670">
          <w:rPr>
            <w:rFonts w:ascii="Times-Roman" w:hAnsi="Times-Roman" w:cs="Times-Roman"/>
            <w:sz w:val="20"/>
            <w:szCs w:val="20"/>
          </w:rPr>
          <w:delText xml:space="preserve">shapes </w:delText>
        </w:r>
      </w:del>
      <w:ins w:id="68" w:author="Davide Lombardi" w:date="2020-04-19T16:26:00Z">
        <w:r w:rsidR="00FA0670">
          <w:rPr>
            <w:rFonts w:ascii="Times-Roman" w:hAnsi="Times-Roman" w:cs="Times-Roman"/>
            <w:sz w:val="20"/>
            <w:szCs w:val="20"/>
          </w:rPr>
          <w:t>results</w:t>
        </w:r>
        <w:r w:rsidR="00FA0670">
          <w:rPr>
            <w:rFonts w:ascii="Times-Roman" w:hAnsi="Times-Roman" w:cs="Times-Roman"/>
            <w:sz w:val="20"/>
            <w:szCs w:val="20"/>
          </w:rPr>
          <w:t xml:space="preserve"> </w:t>
        </w:r>
      </w:ins>
      <w:r>
        <w:rPr>
          <w:rFonts w:ascii="Times-Roman" w:hAnsi="Times-Roman" w:cs="Times-Roman"/>
          <w:sz w:val="20"/>
          <w:szCs w:val="20"/>
        </w:rPr>
        <w:t>by different sequences of transformations. We then extract</w:t>
      </w:r>
      <w:r w:rsidR="00BF6E60">
        <w:rPr>
          <w:rFonts w:ascii="Times-Roman" w:hAnsi="Times-Roman" w:cs="Times-Roman"/>
          <w:sz w:val="20"/>
          <w:szCs w:val="20"/>
        </w:rPr>
        <w:t>ed</w:t>
      </w:r>
      <w:r>
        <w:rPr>
          <w:rFonts w:ascii="Times-Roman" w:hAnsi="Times-Roman" w:cs="Times-Roman"/>
          <w:sz w:val="20"/>
          <w:szCs w:val="20"/>
        </w:rPr>
        <w:t xml:space="preserve"> the outlines of the </w:t>
      </w:r>
      <w:del w:id="69" w:author="Davide Lombardi" w:date="2020-04-19T16:28:00Z">
        <w:r w:rsidDel="001B6B6F">
          <w:rPr>
            <w:rFonts w:ascii="Times-Roman" w:hAnsi="Times-Roman" w:cs="Times-Roman"/>
            <w:sz w:val="20"/>
            <w:szCs w:val="20"/>
          </w:rPr>
          <w:delText xml:space="preserve">five </w:delText>
        </w:r>
      </w:del>
      <w:r>
        <w:rPr>
          <w:rFonts w:ascii="Times-Roman" w:hAnsi="Times-Roman" w:cs="Times-Roman"/>
          <w:sz w:val="20"/>
          <w:szCs w:val="20"/>
        </w:rPr>
        <w:t xml:space="preserve">final shapes as </w:t>
      </w:r>
      <w:r w:rsidR="00645D13">
        <w:rPr>
          <w:rFonts w:ascii="Times-Roman" w:hAnsi="Times-Roman" w:cs="Times-Roman"/>
          <w:sz w:val="20"/>
          <w:szCs w:val="20"/>
        </w:rPr>
        <w:t xml:space="preserve">the five </w:t>
      </w:r>
      <w:del w:id="70" w:author="Davide Lombardi" w:date="2020-04-19T16:26:00Z">
        <w:r w:rsidR="00645D13" w:rsidDel="00FA0670">
          <w:rPr>
            <w:rFonts w:ascii="Times-Roman" w:hAnsi="Times-Roman" w:cs="Times-Roman"/>
            <w:sz w:val="20"/>
            <w:szCs w:val="20"/>
          </w:rPr>
          <w:delText>building outline</w:delText>
        </w:r>
      </w:del>
      <w:ins w:id="71" w:author="Davide Lombardi" w:date="2020-04-19T16:26:00Z">
        <w:r w:rsidR="00FA0670">
          <w:rPr>
            <w:rFonts w:ascii="Times-Roman" w:hAnsi="Times-Roman" w:cs="Times-Roman"/>
            <w:sz w:val="20"/>
            <w:szCs w:val="20"/>
          </w:rPr>
          <w:t>floorplan</w:t>
        </w:r>
      </w:ins>
      <w:r w:rsidR="00645D13">
        <w:rPr>
          <w:rFonts w:ascii="Times-Roman" w:hAnsi="Times-Roman" w:cs="Times-Roman"/>
          <w:sz w:val="20"/>
          <w:szCs w:val="20"/>
        </w:rPr>
        <w:t xml:space="preserve"> options</w:t>
      </w:r>
      <w:r>
        <w:rPr>
          <w:rFonts w:ascii="Times-Roman" w:hAnsi="Times-Roman" w:cs="Times-Roman"/>
          <w:sz w:val="20"/>
          <w:szCs w:val="20"/>
        </w:rPr>
        <w:t>.</w:t>
      </w:r>
      <w:r w:rsidR="00645D13">
        <w:rPr>
          <w:rFonts w:ascii="Times-Roman" w:hAnsi="Times-Roman" w:cs="Times-Roman"/>
          <w:sz w:val="20"/>
          <w:szCs w:val="20"/>
        </w:rPr>
        <w:t xml:space="preserve"> (Fig. 0</w:t>
      </w:r>
      <w:r w:rsidR="007B6DBD">
        <w:rPr>
          <w:rFonts w:ascii="Times-Roman" w:hAnsi="Times-Roman" w:cs="Times-Roman"/>
          <w:sz w:val="20"/>
          <w:szCs w:val="20"/>
        </w:rPr>
        <w:t xml:space="preserve"> (ii) (ii)</w:t>
      </w:r>
      <w:r w:rsidR="00645D13">
        <w:rPr>
          <w:rFonts w:ascii="Times-Roman" w:hAnsi="Times-Roman" w:cs="Times-Roman"/>
          <w:sz w:val="20"/>
          <w:szCs w:val="20"/>
        </w:rPr>
        <w:t>)</w:t>
      </w:r>
      <w:del w:id="72" w:author="Davide Lombardi" w:date="2020-04-19T16:27:00Z">
        <w:r w:rsidR="00645D13" w:rsidDel="00FA0670">
          <w:rPr>
            <w:rFonts w:ascii="Times-Roman" w:hAnsi="Times-Roman" w:cs="Times-Roman"/>
            <w:sz w:val="20"/>
            <w:szCs w:val="20"/>
          </w:rPr>
          <w:delText xml:space="preserve"> </w:delText>
        </w:r>
      </w:del>
      <w:ins w:id="73" w:author="Davide Lombardi" w:date="2020-04-19T16:27:00Z">
        <w:r w:rsidR="00FA0670">
          <w:rPr>
            <w:rFonts w:ascii="Times-Roman" w:hAnsi="Times-Roman" w:cs="Times-Roman"/>
            <w:sz w:val="20"/>
            <w:szCs w:val="20"/>
          </w:rPr>
          <w:t xml:space="preserve">to be used as base for modeling the </w:t>
        </w:r>
      </w:ins>
      <w:ins w:id="74" w:author="Davide Lombardi" w:date="2020-04-19T16:28:00Z">
        <w:r w:rsidR="001B6B6F">
          <w:rPr>
            <w:rFonts w:ascii="Times-Roman" w:hAnsi="Times-Roman" w:cs="Times-Roman"/>
            <w:sz w:val="20"/>
            <w:szCs w:val="20"/>
          </w:rPr>
          <w:t>three-dimensional</w:t>
        </w:r>
      </w:ins>
      <w:ins w:id="75" w:author="Davide Lombardi" w:date="2020-04-19T16:27:00Z">
        <w:r w:rsidR="00FA0670">
          <w:rPr>
            <w:rFonts w:ascii="Times-Roman" w:hAnsi="Times-Roman" w:cs="Times-Roman"/>
            <w:sz w:val="20"/>
            <w:szCs w:val="20"/>
          </w:rPr>
          <w:t xml:space="preserve"> building </w:t>
        </w:r>
      </w:ins>
      <w:del w:id="76" w:author="Davide Lombardi" w:date="2020-04-19T16:27:00Z">
        <w:r w:rsidR="00645D13" w:rsidDel="00FA0670">
          <w:rPr>
            <w:rFonts w:ascii="Times-Roman" w:hAnsi="Times-Roman" w:cs="Times-Roman"/>
            <w:sz w:val="20"/>
            <w:szCs w:val="20"/>
          </w:rPr>
          <w:delText xml:space="preserve">Then, the </w:delText>
        </w:r>
        <w:r w:rsidR="00BF6E60" w:rsidDel="00FA0670">
          <w:rPr>
            <w:rFonts w:ascii="Times-Roman" w:hAnsi="Times-Roman" w:cs="Times-Roman"/>
            <w:sz w:val="20"/>
            <w:szCs w:val="20"/>
          </w:rPr>
          <w:delText xml:space="preserve">clean </w:delText>
        </w:r>
        <w:r w:rsidR="00645D13" w:rsidDel="00FA0670">
          <w:rPr>
            <w:rFonts w:ascii="Times-Roman" w:hAnsi="Times-Roman" w:cs="Times-Roman"/>
            <w:sz w:val="20"/>
            <w:szCs w:val="20"/>
          </w:rPr>
          <w:delText xml:space="preserve">building outlines </w:delText>
        </w:r>
        <w:r w:rsidR="00BF6E60" w:rsidDel="00FA0670">
          <w:rPr>
            <w:rFonts w:ascii="Times-Roman" w:hAnsi="Times-Roman" w:cs="Times-Roman"/>
            <w:sz w:val="20"/>
            <w:szCs w:val="20"/>
          </w:rPr>
          <w:delText>were ready to be modelled in the next step</w:delText>
        </w:r>
      </w:del>
      <w:r w:rsidR="00BF6E60">
        <w:rPr>
          <w:rFonts w:ascii="Times-Roman" w:hAnsi="Times-Roman" w:cs="Times-Roman"/>
          <w:sz w:val="20"/>
          <w:szCs w:val="20"/>
        </w:rPr>
        <w:t>.</w:t>
      </w:r>
    </w:p>
    <w:p w14:paraId="61D4244D" w14:textId="77777777" w:rsidR="00AC3C09" w:rsidRDefault="00AC3C09" w:rsidP="00C8562D">
      <w:pPr>
        <w:jc w:val="both"/>
        <w:rPr>
          <w:rFonts w:ascii="Times-Roman" w:hAnsi="Times-Roman" w:cs="Times-Roman"/>
          <w:sz w:val="18"/>
          <w:szCs w:val="18"/>
        </w:rPr>
      </w:pPr>
    </w:p>
    <w:p w14:paraId="3B22F19E" w14:textId="4224758E" w:rsidR="007726FF" w:rsidRDefault="00DF7DC0" w:rsidP="00C8562D">
      <w:pPr>
        <w:jc w:val="both"/>
      </w:pPr>
      <w:r>
        <w:rPr>
          <w:noProof/>
        </w:rPr>
        <w:lastRenderedPageBreak/>
        <w:drawing>
          <wp:inline distT="0" distB="0" distL="0" distR="0" wp14:anchorId="1B97AC25" wp14:editId="47FBF8D0">
            <wp:extent cx="5810250" cy="4621508"/>
            <wp:effectExtent l="0" t="0" r="0" b="825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 (ii) SG gh scri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3942" cy="4624444"/>
                    </a:xfrm>
                    <a:prstGeom prst="rect">
                      <a:avLst/>
                    </a:prstGeom>
                  </pic:spPr>
                </pic:pic>
              </a:graphicData>
            </a:graphic>
          </wp:inline>
        </w:drawing>
      </w:r>
    </w:p>
    <w:p w14:paraId="0BBE9491" w14:textId="77022CE7" w:rsidR="00DF7DC0" w:rsidRDefault="00DF7DC0"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w:t>
      </w:r>
      <w:r w:rsidR="00645D13">
        <w:rPr>
          <w:rFonts w:ascii="Times-Roman" w:hAnsi="Times-Roman" w:cs="Times-Roman"/>
          <w:sz w:val="18"/>
          <w:szCs w:val="18"/>
        </w:rPr>
        <w:t xml:space="preserve">Shape grammar – </w:t>
      </w:r>
      <w:proofErr w:type="spellStart"/>
      <w:r w:rsidR="00645D13">
        <w:rPr>
          <w:rFonts w:ascii="Times-Roman" w:hAnsi="Times-Roman" w:cs="Times-Roman"/>
          <w:sz w:val="18"/>
          <w:szCs w:val="18"/>
        </w:rPr>
        <w:t>SortalGI</w:t>
      </w:r>
      <w:proofErr w:type="spellEnd"/>
      <w:r w:rsidR="00645D13">
        <w:rPr>
          <w:rFonts w:ascii="Times-Roman" w:hAnsi="Times-Roman" w:cs="Times-Roman"/>
          <w:sz w:val="18"/>
          <w:szCs w:val="18"/>
        </w:rPr>
        <w:t xml:space="preserve"> algorithm of setting up rules, five transformations and obtaining building outlines</w:t>
      </w:r>
    </w:p>
    <w:p w14:paraId="70520234" w14:textId="0A836D3F" w:rsidR="00DF7DC0" w:rsidRDefault="00F60AD4" w:rsidP="00C8562D">
      <w:pPr>
        <w:jc w:val="both"/>
        <w:rPr>
          <w:rFonts w:ascii="Times-Roman" w:hAnsi="Times-Roman" w:cs="Times-Roman"/>
          <w:sz w:val="18"/>
          <w:szCs w:val="18"/>
        </w:rPr>
      </w:pPr>
      <w:r>
        <w:rPr>
          <w:rFonts w:ascii="Times-Roman" w:hAnsi="Times-Roman" w:cs="Times-Roman"/>
          <w:noProof/>
          <w:sz w:val="18"/>
          <w:szCs w:val="18"/>
        </w:rPr>
        <w:drawing>
          <wp:inline distT="0" distB="0" distL="0" distR="0" wp14:anchorId="134388D9" wp14:editId="50A70695">
            <wp:extent cx="5943600" cy="2818765"/>
            <wp:effectExtent l="0" t="0" r="0" b="63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 (ii) SG resul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96370B8" w14:textId="0E2BEBC4" w:rsidR="00F60AD4" w:rsidRDefault="00F60AD4"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w:t>
      </w:r>
      <w:r w:rsidR="00645D13">
        <w:rPr>
          <w:rFonts w:ascii="Times-Roman" w:hAnsi="Times-Roman" w:cs="Times-Roman"/>
          <w:sz w:val="18"/>
          <w:szCs w:val="18"/>
        </w:rPr>
        <w:t>Shape grammar – Rhinoceros interface displays the rules, five transformations and five final building outlines</w:t>
      </w:r>
    </w:p>
    <w:p w14:paraId="1B97208E" w14:textId="13C9B6B1" w:rsidR="00645D13" w:rsidRPr="00645D13" w:rsidRDefault="00645D13" w:rsidP="00C8562D">
      <w:pPr>
        <w:jc w:val="both"/>
        <w:rPr>
          <w:rFonts w:ascii="Times-Roman" w:hAnsi="Times-Roman" w:cs="Times-Roman"/>
          <w:sz w:val="20"/>
          <w:szCs w:val="20"/>
          <w:u w:val="single"/>
        </w:rPr>
      </w:pPr>
      <w:r w:rsidRPr="00645D13">
        <w:rPr>
          <w:rFonts w:ascii="Times-Roman" w:hAnsi="Times-Roman" w:cs="Times-Roman"/>
          <w:sz w:val="20"/>
          <w:szCs w:val="20"/>
          <w:u w:val="single"/>
        </w:rPr>
        <w:lastRenderedPageBreak/>
        <w:t>(i</w:t>
      </w:r>
      <w:r>
        <w:rPr>
          <w:rFonts w:ascii="Times-Roman" w:hAnsi="Times-Roman" w:cs="Times-Roman"/>
          <w:sz w:val="20"/>
          <w:szCs w:val="20"/>
          <w:u w:val="single"/>
        </w:rPr>
        <w:t>i</w:t>
      </w:r>
      <w:r w:rsidRPr="00645D13">
        <w:rPr>
          <w:rFonts w:ascii="Times-Roman" w:hAnsi="Times-Roman" w:cs="Times-Roman"/>
          <w:sz w:val="20"/>
          <w:szCs w:val="20"/>
          <w:u w:val="single"/>
        </w:rPr>
        <w:t xml:space="preserve">i) </w:t>
      </w:r>
      <w:r>
        <w:rPr>
          <w:rFonts w:ascii="Times-Roman" w:hAnsi="Times-Roman" w:cs="Times-Roman"/>
          <w:sz w:val="20"/>
          <w:szCs w:val="20"/>
          <w:u w:val="single"/>
        </w:rPr>
        <w:t>Building modelling</w:t>
      </w:r>
      <w:ins w:id="77" w:author="Davide Lombardi" w:date="2020-04-19T16:29:00Z">
        <w:r w:rsidR="001B6B6F">
          <w:rPr>
            <w:rFonts w:ascii="Times-Roman" w:hAnsi="Times-Roman" w:cs="Times-Roman"/>
            <w:sz w:val="20"/>
            <w:szCs w:val="20"/>
            <w:u w:val="single"/>
          </w:rPr>
          <w:t xml:space="preserve"> for daylight simulation</w:t>
        </w:r>
      </w:ins>
    </w:p>
    <w:p w14:paraId="46007BB8" w14:textId="152E2261" w:rsidR="00645D13" w:rsidRDefault="00645D13" w:rsidP="00C8562D">
      <w:pPr>
        <w:jc w:val="both"/>
        <w:rPr>
          <w:rFonts w:ascii="Times-Roman" w:hAnsi="Times-Roman" w:cs="Times-Roman"/>
          <w:sz w:val="18"/>
          <w:szCs w:val="18"/>
        </w:rPr>
      </w:pPr>
      <w:commentRangeStart w:id="78"/>
      <w:r w:rsidRPr="00BF6E60">
        <w:rPr>
          <w:rFonts w:ascii="Times-Roman" w:hAnsi="Times-Roman" w:cs="Times-Roman"/>
          <w:sz w:val="20"/>
          <w:szCs w:val="20"/>
        </w:rPr>
        <w:t xml:space="preserve">For this step, we produced the masterplan model of seven towers with one building outline option each time. We worked by three steps. First, we mapped each building outline seven times to the seven points indicating the building locations. </w:t>
      </w:r>
      <w:r w:rsidR="00BF6E60" w:rsidRPr="00BF6E60">
        <w:rPr>
          <w:rFonts w:ascii="Times-Roman" w:hAnsi="Times-Roman" w:cs="Times-Roman"/>
          <w:sz w:val="20"/>
          <w:szCs w:val="20"/>
        </w:rPr>
        <w:t>Second</w:t>
      </w:r>
      <w:r w:rsidRPr="00BF6E60">
        <w:rPr>
          <w:rFonts w:ascii="Times-Roman" w:hAnsi="Times-Roman" w:cs="Times-Roman"/>
          <w:sz w:val="20"/>
          <w:szCs w:val="20"/>
        </w:rPr>
        <w:t>, we extruded the building outline</w:t>
      </w:r>
      <w:r w:rsidR="00C8562D">
        <w:rPr>
          <w:rFonts w:ascii="Times-Roman" w:hAnsi="Times-Roman" w:cs="Times-Roman"/>
          <w:sz w:val="20"/>
          <w:szCs w:val="20"/>
        </w:rPr>
        <w:t>s</w:t>
      </w:r>
      <w:r w:rsidRPr="00BF6E60">
        <w:rPr>
          <w:rFonts w:ascii="Times-Roman" w:hAnsi="Times-Roman" w:cs="Times-Roman"/>
          <w:sz w:val="20"/>
          <w:szCs w:val="20"/>
        </w:rPr>
        <w:t xml:space="preserve"> by 100m and provided contour lines indicating the 3m floor heights.</w:t>
      </w:r>
      <w:r w:rsidR="00BF6E60" w:rsidRPr="00BF6E60">
        <w:rPr>
          <w:rFonts w:ascii="Times-Roman" w:hAnsi="Times-Roman" w:cs="Times-Roman"/>
          <w:sz w:val="20"/>
          <w:szCs w:val="20"/>
        </w:rPr>
        <w:t xml:space="preserve"> </w:t>
      </w:r>
      <w:r w:rsidR="00BF6E60">
        <w:rPr>
          <w:rFonts w:ascii="Times-Roman" w:hAnsi="Times-Roman" w:cs="Times-Roman"/>
          <w:sz w:val="20"/>
          <w:szCs w:val="20"/>
        </w:rPr>
        <w:t>Third</w:t>
      </w:r>
      <w:r w:rsidR="00BF6E60" w:rsidRPr="00BF6E60">
        <w:rPr>
          <w:rFonts w:ascii="Times-Roman" w:hAnsi="Times-Roman" w:cs="Times-Roman"/>
          <w:sz w:val="20"/>
          <w:szCs w:val="20"/>
        </w:rPr>
        <w:t xml:space="preserve">, we refined the mesh density of all facades to ensure the biggest grid width was equal or less than 1m, in order to compile the requirement of daylight analysis </w:t>
      </w:r>
      <w:r w:rsidR="009A044D">
        <w:rPr>
          <w:rFonts w:ascii="Times-Roman" w:hAnsi="Times-Roman" w:cs="Times-Roman"/>
          <w:sz w:val="20"/>
          <w:szCs w:val="20"/>
        </w:rPr>
        <w:t>specifications</w:t>
      </w:r>
      <w:r w:rsidR="00BF6E60" w:rsidRPr="00BF6E60">
        <w:rPr>
          <w:rFonts w:ascii="Times-Roman" w:hAnsi="Times-Roman" w:cs="Times-Roman"/>
          <w:sz w:val="20"/>
          <w:szCs w:val="20"/>
        </w:rPr>
        <w:t>.</w:t>
      </w:r>
      <w:r w:rsidR="00BF6E60">
        <w:rPr>
          <w:rFonts w:ascii="Times-Roman" w:hAnsi="Times-Roman" w:cs="Times-Roman"/>
          <w:sz w:val="18"/>
          <w:szCs w:val="18"/>
        </w:rPr>
        <w:t xml:space="preserve"> </w:t>
      </w:r>
      <w:r w:rsidR="00BF6E60">
        <w:rPr>
          <w:rFonts w:ascii="Times-Roman" w:hAnsi="Times-Roman" w:cs="Times-Roman"/>
          <w:sz w:val="20"/>
          <w:szCs w:val="20"/>
        </w:rPr>
        <w:t xml:space="preserve">(Fig. 0 </w:t>
      </w:r>
      <w:r w:rsidR="007B6DBD">
        <w:rPr>
          <w:rFonts w:ascii="Times-Roman" w:hAnsi="Times-Roman" w:cs="Times-Roman"/>
          <w:sz w:val="20"/>
          <w:szCs w:val="20"/>
        </w:rPr>
        <w:t>–</w:t>
      </w:r>
      <w:r w:rsidR="00BF6E60">
        <w:rPr>
          <w:rFonts w:ascii="Times-Roman" w:hAnsi="Times-Roman" w:cs="Times-Roman"/>
          <w:sz w:val="20"/>
          <w:szCs w:val="20"/>
        </w:rPr>
        <w:t xml:space="preserve"> </w:t>
      </w:r>
      <w:r w:rsidR="007B6DBD">
        <w:rPr>
          <w:rFonts w:ascii="Times-Roman" w:hAnsi="Times-Roman" w:cs="Times-Roman"/>
          <w:sz w:val="20"/>
          <w:szCs w:val="20"/>
        </w:rPr>
        <w:t>(iii)</w:t>
      </w:r>
      <w:r w:rsidR="00BF6E60">
        <w:rPr>
          <w:rFonts w:ascii="Times-Roman" w:hAnsi="Times-Roman" w:cs="Times-Roman"/>
          <w:sz w:val="20"/>
          <w:szCs w:val="20"/>
        </w:rPr>
        <w:t>)</w:t>
      </w:r>
      <w:commentRangeEnd w:id="78"/>
      <w:r w:rsidR="001B6B6F">
        <w:rPr>
          <w:rStyle w:val="CommentReference"/>
        </w:rPr>
        <w:commentReference w:id="78"/>
      </w:r>
    </w:p>
    <w:p w14:paraId="6F02CC45" w14:textId="74A38B54" w:rsidR="00F60AD4" w:rsidRDefault="00645D13" w:rsidP="00C8562D">
      <w:pPr>
        <w:jc w:val="both"/>
        <w:rPr>
          <w:rFonts w:ascii="Times-Roman" w:hAnsi="Times-Roman" w:cs="Times-Roman"/>
          <w:sz w:val="18"/>
          <w:szCs w:val="18"/>
        </w:rPr>
      </w:pPr>
      <w:r w:rsidRPr="00645D13">
        <w:rPr>
          <w:rFonts w:ascii="Times-Roman" w:hAnsi="Times-Roman" w:cs="Times-Roman"/>
          <w:noProof/>
          <w:sz w:val="20"/>
          <w:szCs w:val="20"/>
        </w:rPr>
        <w:drawing>
          <wp:inline distT="0" distB="0" distL="0" distR="0" wp14:anchorId="41251BDD" wp14:editId="31295E74">
            <wp:extent cx="5943600" cy="24345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0115318E" w14:textId="2FA729F9" w:rsidR="00645D13" w:rsidRDefault="00645D13"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(iii) Building modelling – </w:t>
      </w:r>
      <w:r w:rsidR="00BF6E60">
        <w:rPr>
          <w:rFonts w:ascii="Times-Roman" w:hAnsi="Times-Roman" w:cs="Times-Roman"/>
          <w:sz w:val="18"/>
          <w:szCs w:val="18"/>
        </w:rPr>
        <w:t>Mapping building outlines on site, extrude massing and display floor height, refine mesh within 1m width for daylight analysis</w:t>
      </w:r>
    </w:p>
    <w:p w14:paraId="51FADFC3" w14:textId="6E02C8EE" w:rsidR="00BF6E60" w:rsidRPr="00645D13" w:rsidRDefault="00BF6E60" w:rsidP="00C8562D">
      <w:pPr>
        <w:jc w:val="both"/>
        <w:rPr>
          <w:rFonts w:ascii="Times-Roman" w:hAnsi="Times-Roman" w:cs="Times-Roman"/>
          <w:sz w:val="20"/>
          <w:szCs w:val="20"/>
          <w:u w:val="single"/>
        </w:rPr>
      </w:pPr>
      <w:r w:rsidRPr="00645D13">
        <w:rPr>
          <w:rFonts w:ascii="Times-Roman" w:hAnsi="Times-Roman" w:cs="Times-Roman"/>
          <w:sz w:val="20"/>
          <w:szCs w:val="20"/>
          <w:u w:val="single"/>
        </w:rPr>
        <w:t>(i</w:t>
      </w:r>
      <w:r>
        <w:rPr>
          <w:rFonts w:ascii="Times-Roman" w:hAnsi="Times-Roman" w:cs="Times-Roman"/>
          <w:sz w:val="20"/>
          <w:szCs w:val="20"/>
          <w:u w:val="single"/>
        </w:rPr>
        <w:t>v</w:t>
      </w:r>
      <w:r w:rsidRPr="00645D13">
        <w:rPr>
          <w:rFonts w:ascii="Times-Roman" w:hAnsi="Times-Roman" w:cs="Times-Roman"/>
          <w:sz w:val="20"/>
          <w:szCs w:val="20"/>
          <w:u w:val="single"/>
        </w:rPr>
        <w:t xml:space="preserve">) </w:t>
      </w:r>
      <w:r>
        <w:rPr>
          <w:rFonts w:ascii="Times-Roman" w:hAnsi="Times-Roman" w:cs="Times-Roman"/>
          <w:sz w:val="20"/>
          <w:szCs w:val="20"/>
          <w:u w:val="single"/>
        </w:rPr>
        <w:t>Daylight analysis</w:t>
      </w:r>
    </w:p>
    <w:p w14:paraId="5854D332" w14:textId="07B2A67D" w:rsidR="00BF6E60" w:rsidRDefault="00F5742B" w:rsidP="00C8562D">
      <w:pPr>
        <w:jc w:val="both"/>
        <w:rPr>
          <w:rFonts w:ascii="Times-Roman" w:hAnsi="Times-Roman" w:cs="Times-Roman"/>
          <w:sz w:val="20"/>
          <w:szCs w:val="20"/>
        </w:rPr>
      </w:pPr>
      <w:r>
        <w:rPr>
          <w:rFonts w:ascii="Times-Roman" w:hAnsi="Times-Roman" w:cs="Times-Roman"/>
          <w:sz w:val="20"/>
          <w:szCs w:val="20"/>
        </w:rPr>
        <w:t xml:space="preserve">We used Sunflower </w:t>
      </w:r>
      <w:r w:rsidR="009A044D">
        <w:rPr>
          <w:rFonts w:ascii="Times-Roman" w:hAnsi="Times-Roman" w:cs="Times-Roman"/>
          <w:sz w:val="20"/>
          <w:szCs w:val="20"/>
        </w:rPr>
        <w:t xml:space="preserve">plugin </w:t>
      </w:r>
      <w:r>
        <w:rPr>
          <w:rFonts w:ascii="Times-Roman" w:hAnsi="Times-Roman" w:cs="Times-Roman"/>
          <w:sz w:val="20"/>
          <w:szCs w:val="20"/>
        </w:rPr>
        <w:t xml:space="preserve">to set up the daylight simulation. First, we entered the analysis date and time according to </w:t>
      </w:r>
      <w:r w:rsidR="00C66761">
        <w:rPr>
          <w:rFonts w:ascii="Times-Roman" w:hAnsi="Times-Roman" w:cs="Times-Roman"/>
          <w:sz w:val="20"/>
          <w:szCs w:val="20"/>
        </w:rPr>
        <w:t>regulations</w:t>
      </w:r>
      <w:r>
        <w:rPr>
          <w:rFonts w:ascii="Times-Roman" w:hAnsi="Times-Roman" w:cs="Times-Roman"/>
          <w:sz w:val="20"/>
          <w:szCs w:val="20"/>
        </w:rPr>
        <w:t xml:space="preserve">. Then </w:t>
      </w:r>
      <w:r w:rsidR="00C66761">
        <w:rPr>
          <w:rFonts w:ascii="Times-Roman" w:hAnsi="Times-Roman" w:cs="Times-Roman"/>
          <w:sz w:val="20"/>
          <w:szCs w:val="20"/>
        </w:rPr>
        <w:t xml:space="preserve">we entered the coordination of SIP according to regulations. </w:t>
      </w:r>
      <w:r w:rsidR="00C66761" w:rsidRPr="001B6B6F">
        <w:rPr>
          <w:rFonts w:ascii="Times-Roman" w:hAnsi="Times-Roman" w:cs="Times-Roman"/>
          <w:strike/>
          <w:sz w:val="20"/>
          <w:szCs w:val="20"/>
          <w:rPrChange w:id="79" w:author="Davide Lombardi" w:date="2020-04-19T16:30:00Z">
            <w:rPr>
              <w:rFonts w:ascii="Times-Roman" w:hAnsi="Times-Roman" w:cs="Times-Roman"/>
              <w:sz w:val="20"/>
              <w:szCs w:val="20"/>
            </w:rPr>
          </w:rPrChange>
        </w:rPr>
        <w:t>We then connected the models from last step to the simulation engine</w:t>
      </w:r>
      <w:r w:rsidR="00C66761">
        <w:rPr>
          <w:rFonts w:ascii="Times-Roman" w:hAnsi="Times-Roman" w:cs="Times-Roman"/>
          <w:sz w:val="20"/>
          <w:szCs w:val="20"/>
        </w:rPr>
        <w:t xml:space="preserve">. </w:t>
      </w:r>
      <w:r>
        <w:rPr>
          <w:rFonts w:ascii="Times-Roman" w:hAnsi="Times-Roman" w:cs="Times-Roman"/>
          <w:sz w:val="20"/>
          <w:szCs w:val="20"/>
        </w:rPr>
        <w:t>Then we could run the direct sunlight hour analysis by the toggle switch set up at the beginning of the algorithm.</w:t>
      </w:r>
      <w:r w:rsidR="00C66761">
        <w:rPr>
          <w:rFonts w:ascii="Times-Roman" w:hAnsi="Times-Roman" w:cs="Times-Roman"/>
          <w:sz w:val="20"/>
          <w:szCs w:val="20"/>
        </w:rPr>
        <w:t xml:space="preserve"> Lastly, we organized the algorithm structures such that the whole masterplan or each building can be selected together or separately.</w:t>
      </w:r>
      <w:r w:rsidR="007B6DBD" w:rsidRPr="007B6DBD">
        <w:rPr>
          <w:rFonts w:ascii="Times-Roman" w:hAnsi="Times-Roman" w:cs="Times-Roman"/>
          <w:sz w:val="20"/>
          <w:szCs w:val="20"/>
        </w:rPr>
        <w:t xml:space="preserve"> </w:t>
      </w:r>
      <w:r w:rsidR="007B6DBD">
        <w:rPr>
          <w:rFonts w:ascii="Times-Roman" w:hAnsi="Times-Roman" w:cs="Times-Roman"/>
          <w:sz w:val="20"/>
          <w:szCs w:val="20"/>
        </w:rPr>
        <w:t>(Fig. 0 – (iv))</w:t>
      </w:r>
    </w:p>
    <w:p w14:paraId="5D9C9E23" w14:textId="1ADF647D" w:rsidR="00BF6E60" w:rsidRDefault="00F5742B" w:rsidP="00C8562D">
      <w:pPr>
        <w:jc w:val="both"/>
      </w:pPr>
      <w:r>
        <w:rPr>
          <w:rFonts w:ascii="Times-Roman" w:hAnsi="Times-Roman" w:cs="Times-Roman"/>
          <w:noProof/>
          <w:sz w:val="20"/>
          <w:szCs w:val="20"/>
        </w:rPr>
        <w:drawing>
          <wp:inline distT="0" distB="0" distL="0" distR="0" wp14:anchorId="279144D5" wp14:editId="448AC61F">
            <wp:extent cx="5932805" cy="1424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1424940"/>
                    </a:xfrm>
                    <a:prstGeom prst="rect">
                      <a:avLst/>
                    </a:prstGeom>
                    <a:noFill/>
                    <a:ln>
                      <a:noFill/>
                    </a:ln>
                  </pic:spPr>
                </pic:pic>
              </a:graphicData>
            </a:graphic>
          </wp:inline>
        </w:drawing>
      </w:r>
    </w:p>
    <w:p w14:paraId="4538D726" w14:textId="30C77960" w:rsidR="00DF7DC0" w:rsidRDefault="00F5742B"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(iv) Daylight analysis – Mapping building</w:t>
      </w:r>
    </w:p>
    <w:p w14:paraId="525BDF87" w14:textId="1C873EDF" w:rsidR="007B6DBD" w:rsidRPr="00645D13" w:rsidDel="001B6B6F" w:rsidRDefault="007B6DBD" w:rsidP="00C8562D">
      <w:pPr>
        <w:jc w:val="both"/>
        <w:rPr>
          <w:del w:id="80" w:author="Davide Lombardi" w:date="2020-04-19T16:30:00Z"/>
          <w:rFonts w:ascii="Times-Roman" w:hAnsi="Times-Roman" w:cs="Times-Roman"/>
          <w:sz w:val="20"/>
          <w:szCs w:val="20"/>
          <w:u w:val="single"/>
        </w:rPr>
      </w:pPr>
      <w:commentRangeStart w:id="81"/>
      <w:del w:id="82" w:author="Davide Lombardi" w:date="2020-04-19T16:30:00Z">
        <w:r w:rsidRPr="00645D13" w:rsidDel="001B6B6F">
          <w:rPr>
            <w:rFonts w:ascii="Times-Roman" w:hAnsi="Times-Roman" w:cs="Times-Roman"/>
            <w:sz w:val="20"/>
            <w:szCs w:val="20"/>
            <w:u w:val="single"/>
          </w:rPr>
          <w:delText>(</w:delText>
        </w:r>
        <w:r w:rsidDel="001B6B6F">
          <w:rPr>
            <w:rFonts w:ascii="Times-Roman" w:hAnsi="Times-Roman" w:cs="Times-Roman"/>
            <w:sz w:val="20"/>
            <w:szCs w:val="20"/>
            <w:u w:val="single"/>
          </w:rPr>
          <w:delText>v</w:delText>
        </w:r>
        <w:r w:rsidRPr="00645D13" w:rsidDel="001B6B6F">
          <w:rPr>
            <w:rFonts w:ascii="Times-Roman" w:hAnsi="Times-Roman" w:cs="Times-Roman"/>
            <w:sz w:val="20"/>
            <w:szCs w:val="20"/>
            <w:u w:val="single"/>
          </w:rPr>
          <w:delText xml:space="preserve">) </w:delText>
        </w:r>
        <w:r w:rsidDel="001B6B6F">
          <w:rPr>
            <w:rFonts w:ascii="Times-Roman" w:hAnsi="Times-Roman" w:cs="Times-Roman"/>
            <w:sz w:val="20"/>
            <w:szCs w:val="20"/>
            <w:u w:val="single"/>
          </w:rPr>
          <w:delText>Extract main façade data and check</w:delText>
        </w:r>
      </w:del>
    </w:p>
    <w:p w14:paraId="6F88135E" w14:textId="4790D369" w:rsidR="007B6DBD" w:rsidRDefault="001F51CB" w:rsidP="00C8562D">
      <w:pPr>
        <w:jc w:val="both"/>
      </w:pPr>
      <w:r>
        <w:rPr>
          <w:rFonts w:ascii="Times-Roman" w:hAnsi="Times-Roman" w:cs="Times-Roman"/>
          <w:sz w:val="20"/>
          <w:szCs w:val="20"/>
        </w:rPr>
        <w:t xml:space="preserve">Then we had collected two data which are </w:t>
      </w:r>
      <w:del w:id="83" w:author="Davide Lombardi" w:date="2020-04-19T16:30:00Z">
        <w:r w:rsidDel="001B6B6F">
          <w:rPr>
            <w:rFonts w:ascii="Times-Roman" w:hAnsi="Times-Roman" w:cs="Times-Roman"/>
            <w:sz w:val="20"/>
            <w:szCs w:val="20"/>
          </w:rPr>
          <w:delText>coloured</w:delText>
        </w:r>
      </w:del>
      <w:ins w:id="84" w:author="Davide Lombardi" w:date="2020-04-19T16:30:00Z">
        <w:r w:rsidR="001B6B6F">
          <w:rPr>
            <w:rFonts w:ascii="Times-Roman" w:hAnsi="Times-Roman" w:cs="Times-Roman"/>
            <w:sz w:val="20"/>
            <w:szCs w:val="20"/>
          </w:rPr>
          <w:t>colored</w:t>
        </w:r>
      </w:ins>
      <w:r>
        <w:rPr>
          <w:rFonts w:ascii="Times-Roman" w:hAnsi="Times-Roman" w:cs="Times-Roman"/>
          <w:sz w:val="20"/>
          <w:szCs w:val="20"/>
        </w:rPr>
        <w:t xml:space="preserve"> mesh and numeric representation of daylight hour</w:t>
      </w:r>
      <w:r w:rsidR="00205518">
        <w:rPr>
          <w:rFonts w:ascii="Times-Roman" w:hAnsi="Times-Roman" w:cs="Times-Roman"/>
          <w:sz w:val="20"/>
          <w:szCs w:val="20"/>
        </w:rPr>
        <w:t>s</w:t>
      </w:r>
      <w:r>
        <w:rPr>
          <w:rFonts w:ascii="Times-Roman" w:hAnsi="Times-Roman" w:cs="Times-Roman"/>
          <w:sz w:val="20"/>
          <w:szCs w:val="20"/>
        </w:rPr>
        <w:t xml:space="preserve"> and minutes. First, we extracted the data from the main façade only. Second, we map</w:t>
      </w:r>
      <w:r w:rsidR="00205518">
        <w:rPr>
          <w:rFonts w:ascii="Times-Roman" w:hAnsi="Times-Roman" w:cs="Times-Roman"/>
          <w:sz w:val="20"/>
          <w:szCs w:val="20"/>
        </w:rPr>
        <w:t>ped</w:t>
      </w:r>
      <w:r>
        <w:rPr>
          <w:rFonts w:ascii="Times-Roman" w:hAnsi="Times-Roman" w:cs="Times-Roman"/>
          <w:sz w:val="20"/>
          <w:szCs w:val="20"/>
        </w:rPr>
        <w:t xml:space="preserve"> the </w:t>
      </w:r>
      <w:r w:rsidR="00205518">
        <w:rPr>
          <w:rFonts w:ascii="Times-Roman" w:hAnsi="Times-Roman" w:cs="Times-Roman"/>
          <w:sz w:val="20"/>
          <w:szCs w:val="20"/>
        </w:rPr>
        <w:t>numeric outputs to their respective mesh locations such that we can read the exact daylight hours and minutes on the mesh display. Finally, we compared the extracted daylight hour outputs to the minimum 2-hour requirement and generated a True/False list for easier checking whether the design compiled with the regulations or not.</w:t>
      </w:r>
      <w:r w:rsidR="00A02353">
        <w:rPr>
          <w:rFonts w:ascii="Times-Roman" w:hAnsi="Times-Roman" w:cs="Times-Roman"/>
          <w:sz w:val="20"/>
          <w:szCs w:val="20"/>
        </w:rPr>
        <w:t xml:space="preserve"> (Fig.0 - (v))</w:t>
      </w:r>
      <w:commentRangeEnd w:id="81"/>
      <w:r w:rsidR="001B6B6F">
        <w:rPr>
          <w:rStyle w:val="CommentReference"/>
        </w:rPr>
        <w:commentReference w:id="81"/>
      </w:r>
      <w:bookmarkStart w:id="85" w:name="_GoBack"/>
      <w:bookmarkEnd w:id="85"/>
    </w:p>
    <w:p w14:paraId="14BE396C" w14:textId="572BEDE4" w:rsidR="005E50B3" w:rsidRDefault="005E50B3" w:rsidP="00C8562D">
      <w:pPr>
        <w:jc w:val="both"/>
      </w:pPr>
      <w:r w:rsidRPr="005E50B3">
        <w:rPr>
          <w:noProof/>
        </w:rPr>
        <w:lastRenderedPageBreak/>
        <w:drawing>
          <wp:inline distT="0" distB="0" distL="0" distR="0" wp14:anchorId="12AD90BF" wp14:editId="29C48543">
            <wp:extent cx="5943600" cy="1770988"/>
            <wp:effectExtent l="0" t="0" r="0" b="1270"/>
            <wp:docPr id="5" name="Picture 4">
              <a:extLst xmlns:a="http://schemas.openxmlformats.org/drawingml/2006/main">
                <a:ext uri="{FF2B5EF4-FFF2-40B4-BE49-F238E27FC236}">
                  <a16:creationId xmlns:a16="http://schemas.microsoft.com/office/drawing/2014/main" id="{B80923BE-B199-434B-8063-7DCF83F35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0923BE-B199-434B-8063-7DCF83F351B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770988"/>
                    </a:xfrm>
                    <a:prstGeom prst="rect">
                      <a:avLst/>
                    </a:prstGeom>
                  </pic:spPr>
                </pic:pic>
              </a:graphicData>
            </a:graphic>
          </wp:inline>
        </w:drawing>
      </w:r>
    </w:p>
    <w:p w14:paraId="4B521A5F" w14:textId="2B9C84F8" w:rsidR="00DF7DC0" w:rsidRPr="00DF7DC0" w:rsidRDefault="00DF7DC0"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w:t>
      </w:r>
      <w:r w:rsidR="00F60AD4">
        <w:rPr>
          <w:rFonts w:ascii="Times-Roman" w:hAnsi="Times-Roman" w:cs="Times-Roman"/>
          <w:sz w:val="18"/>
          <w:szCs w:val="18"/>
        </w:rPr>
        <w:t>v) Extract main façades data and check with daylight regulation</w:t>
      </w:r>
    </w:p>
    <w:p w14:paraId="38ABB9C3" w14:textId="77777777" w:rsidR="009A044D" w:rsidRDefault="009A044D">
      <w:pPr>
        <w:rPr>
          <w:rFonts w:ascii="Times-Bold" w:hAnsi="Times-Bold" w:cs="Times-Bold"/>
          <w:b/>
          <w:bCs/>
          <w:sz w:val="24"/>
          <w:szCs w:val="24"/>
        </w:rPr>
      </w:pPr>
      <w:r>
        <w:rPr>
          <w:rFonts w:ascii="Times-Bold" w:hAnsi="Times-Bold" w:cs="Times-Bold"/>
          <w:b/>
          <w:bCs/>
          <w:sz w:val="24"/>
          <w:szCs w:val="24"/>
        </w:rPr>
        <w:br w:type="page"/>
      </w:r>
    </w:p>
    <w:p w14:paraId="0677FE5D" w14:textId="792D4BD1" w:rsidR="005E50B3" w:rsidRDefault="00271283" w:rsidP="00C8562D">
      <w:pPr>
        <w:jc w:val="both"/>
        <w:rPr>
          <w:rFonts w:ascii="Times-Bold" w:hAnsi="Times-Bold" w:cs="Times-Bold"/>
          <w:b/>
          <w:bCs/>
          <w:sz w:val="24"/>
          <w:szCs w:val="24"/>
        </w:rPr>
      </w:pPr>
      <w:r>
        <w:rPr>
          <w:rFonts w:ascii="Times-Bold" w:hAnsi="Times-Bold" w:cs="Times-Bold"/>
          <w:b/>
          <w:bCs/>
          <w:sz w:val="24"/>
          <w:szCs w:val="24"/>
        </w:rPr>
        <w:lastRenderedPageBreak/>
        <w:t xml:space="preserve">3. </w:t>
      </w:r>
      <w:r w:rsidR="004D7B03">
        <w:rPr>
          <w:rFonts w:ascii="Times-Bold" w:hAnsi="Times-Bold" w:cs="Times-Bold"/>
          <w:b/>
          <w:bCs/>
          <w:sz w:val="24"/>
          <w:szCs w:val="24"/>
        </w:rPr>
        <w:t>Results</w:t>
      </w:r>
    </w:p>
    <w:p w14:paraId="5E96CB1D" w14:textId="0A1784C3" w:rsidR="009E397C" w:rsidRDefault="009A044D" w:rsidP="00C8562D">
      <w:pPr>
        <w:jc w:val="both"/>
        <w:rPr>
          <w:noProof/>
        </w:rPr>
      </w:pPr>
      <w:r w:rsidRPr="009A044D">
        <w:rPr>
          <w:noProof/>
        </w:rPr>
        <w:t xml:space="preserve"> </w:t>
      </w:r>
      <w:r>
        <w:rPr>
          <w:noProof/>
        </w:rPr>
        <w:drawing>
          <wp:inline distT="0" distB="0" distL="0" distR="0" wp14:anchorId="6F4874E2" wp14:editId="054EBA3C">
            <wp:extent cx="4668253" cy="203138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899" cy="2054732"/>
                    </a:xfrm>
                    <a:prstGeom prst="rect">
                      <a:avLst/>
                    </a:prstGeom>
                  </pic:spPr>
                </pic:pic>
              </a:graphicData>
            </a:graphic>
          </wp:inline>
        </w:drawing>
      </w:r>
    </w:p>
    <w:p w14:paraId="434CEB08" w14:textId="30815F36" w:rsidR="009A044D" w:rsidRPr="009A044D" w:rsidRDefault="009A044D"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1 – five shape grammar tests</w:t>
      </w:r>
      <w:r w:rsidR="0074228E">
        <w:rPr>
          <w:rFonts w:ascii="Times-Roman" w:hAnsi="Times-Roman" w:cs="Times-Roman"/>
          <w:sz w:val="18"/>
          <w:szCs w:val="18"/>
        </w:rPr>
        <w:t xml:space="preserve"> (test 1a – 1e)</w:t>
      </w:r>
    </w:p>
    <w:p w14:paraId="1462D57C" w14:textId="4A971F33" w:rsidR="009E397C" w:rsidRDefault="009A044D" w:rsidP="00C8562D">
      <w:pPr>
        <w:jc w:val="both"/>
      </w:pPr>
      <w:r w:rsidRPr="009E397C">
        <w:rPr>
          <w:noProof/>
        </w:rPr>
        <mc:AlternateContent>
          <mc:Choice Requires="wpg">
            <w:drawing>
              <wp:anchor distT="0" distB="0" distL="114300" distR="114300" simplePos="0" relativeHeight="251661312" behindDoc="0" locked="0" layoutInCell="1" allowOverlap="1" wp14:anchorId="6C4D9F35" wp14:editId="4F6CC571">
                <wp:simplePos x="0" y="0"/>
                <wp:positionH relativeFrom="column">
                  <wp:posOffset>0</wp:posOffset>
                </wp:positionH>
                <wp:positionV relativeFrom="paragraph">
                  <wp:posOffset>24573</wp:posOffset>
                </wp:positionV>
                <wp:extent cx="6008914" cy="1684941"/>
                <wp:effectExtent l="0" t="0" r="0" b="0"/>
                <wp:wrapNone/>
                <wp:docPr id="44" name="Group 4"/>
                <wp:cNvGraphicFramePr/>
                <a:graphic xmlns:a="http://schemas.openxmlformats.org/drawingml/2006/main">
                  <a:graphicData uri="http://schemas.microsoft.com/office/word/2010/wordprocessingGroup">
                    <wpg:wgp>
                      <wpg:cNvGrpSpPr/>
                      <wpg:grpSpPr>
                        <a:xfrm>
                          <a:off x="0" y="0"/>
                          <a:ext cx="6008914" cy="1684941"/>
                          <a:chOff x="0" y="0"/>
                          <a:chExt cx="12191516" cy="3419133"/>
                        </a:xfrm>
                      </wpg:grpSpPr>
                      <pic:pic xmlns:pic="http://schemas.openxmlformats.org/drawingml/2006/picture">
                        <pic:nvPicPr>
                          <pic:cNvPr id="45" name="Picture 45"/>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0" y="0"/>
                            <a:ext cx="2396440" cy="1694902"/>
                          </a:xfrm>
                          <a:prstGeom prst="rect">
                            <a:avLst/>
                          </a:prstGeom>
                        </pic:spPr>
                      </pic:pic>
                      <pic:pic xmlns:pic="http://schemas.openxmlformats.org/drawingml/2006/picture">
                        <pic:nvPicPr>
                          <pic:cNvPr id="46" name="Picture 46"/>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2396924" y="0"/>
                            <a:ext cx="2396440" cy="1694902"/>
                          </a:xfrm>
                          <a:prstGeom prst="rect">
                            <a:avLst/>
                          </a:prstGeom>
                        </pic:spPr>
                      </pic:pic>
                      <pic:pic xmlns:pic="http://schemas.openxmlformats.org/drawingml/2006/picture">
                        <pic:nvPicPr>
                          <pic:cNvPr id="47" name="Picture 47"/>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4793847" y="0"/>
                            <a:ext cx="2396440" cy="1694902"/>
                          </a:xfrm>
                          <a:prstGeom prst="rect">
                            <a:avLst/>
                          </a:prstGeom>
                        </pic:spPr>
                      </pic:pic>
                      <pic:pic xmlns:pic="http://schemas.openxmlformats.org/drawingml/2006/picture">
                        <pic:nvPicPr>
                          <pic:cNvPr id="48" name="Picture 48"/>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7398152" y="1"/>
                            <a:ext cx="2396440" cy="1694902"/>
                          </a:xfrm>
                          <a:prstGeom prst="rect">
                            <a:avLst/>
                          </a:prstGeom>
                        </pic:spPr>
                      </pic:pic>
                      <pic:pic xmlns:pic="http://schemas.openxmlformats.org/drawingml/2006/picture">
                        <pic:nvPicPr>
                          <pic:cNvPr id="49" name="Picture 49"/>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9795076" y="1"/>
                            <a:ext cx="2396440" cy="1694902"/>
                          </a:xfrm>
                          <a:prstGeom prst="rect">
                            <a:avLst/>
                          </a:prstGeom>
                        </pic:spPr>
                      </pic:pic>
                      <pic:pic xmlns:pic="http://schemas.openxmlformats.org/drawingml/2006/picture">
                        <pic:nvPicPr>
                          <pic:cNvPr id="50" name="Picture 50"/>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4" y="1694902"/>
                            <a:ext cx="2437909" cy="1724231"/>
                          </a:xfrm>
                          <a:prstGeom prst="rect">
                            <a:avLst/>
                          </a:prstGeom>
                        </pic:spPr>
                      </pic:pic>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2438404" y="1694902"/>
                            <a:ext cx="2437909" cy="1724231"/>
                          </a:xfrm>
                          <a:prstGeom prst="rect">
                            <a:avLst/>
                          </a:prstGeom>
                        </pic:spPr>
                      </pic:pic>
                      <pic:pic xmlns:pic="http://schemas.openxmlformats.org/drawingml/2006/picture">
                        <pic:nvPicPr>
                          <pic:cNvPr id="52" name="Picture 52"/>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876804" y="1694902"/>
                            <a:ext cx="2437909" cy="1724231"/>
                          </a:xfrm>
                          <a:prstGeom prst="rect">
                            <a:avLst/>
                          </a:prstGeom>
                        </pic:spPr>
                      </pic:pic>
                      <pic:pic xmlns:pic="http://schemas.openxmlformats.org/drawingml/2006/picture">
                        <pic:nvPicPr>
                          <pic:cNvPr id="53" name="Picture 53"/>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7315204" y="1694902"/>
                            <a:ext cx="2437909" cy="1724231"/>
                          </a:xfrm>
                          <a:prstGeom prst="rect">
                            <a:avLst/>
                          </a:prstGeom>
                        </pic:spPr>
                      </pic:pic>
                      <pic:pic xmlns:pic="http://schemas.openxmlformats.org/drawingml/2006/picture">
                        <pic:nvPicPr>
                          <pic:cNvPr id="54" name="Picture 54"/>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9753604" y="1694902"/>
                            <a:ext cx="2437909" cy="1724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799E45" id="Group 4" o:spid="_x0000_s1026" style="position:absolute;margin-left:0;margin-top:1.95pt;width:473.15pt;height:132.65pt;z-index:251661312;mso-width-relative:margin;mso-height-relative:margin" coordsize="121915,34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OEbU2bVIwAA1SMAABUAAABkcnMvbWVk&#10;aWEvaW1hZ2U3LmpwZWf/2P/gABBKRklGAAEBAQDcANwAAP/bAEMAAgEBAQEBAgEBAQICAgICBAMC&#10;AgICBQQEAwQGBQYGBgUGBgYHCQgGBwkHBgYICwgJCgoKCgoGCAsMCwoMCQoKCv/bAEMBAgICAgIC&#10;BQMDBQoHBgcKCgoKCgoKCgoKCgoKCgoKCgoKCgoKCgoKCgoKCgoKCgoKCgoKCgoKCgoKCgoKCgoK&#10;Cv/AABEIAMwB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MkRBVfIjAADyIwAAFQAAAGRycy9tZWRpYS9pbWFnZTgu&#10;anBlZ//Y/+AAEEpGSUYAAQEBANwA3AAA/9sAQwACAQEBAQECAQEBAgICAgIEAwICAgIFBAQDBAYF&#10;BgYGBQYGBgcJCAYHCQcGBggLCAkKCgoKCgYICwwLCgwJCgoK/9sAQwECAgICAgIFAwMFCgcGBwoK&#10;CgoKCgoKCgoKCgoKCgoKCgoKCgoKCgoKCgoKCgoKCgoKCgoKCgoKCgoKCgoKCgoK/8AAEQgAzAE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CgAAAAAAAAAhAPaJYXNJIQAASSEAABUA&#10;AABkcnMvbWVkaWEvaW1hZ2U5LmpwZWf/2P/gABBKRklGAAEBAQDcANwAAP/bAEMAAgEBAQEBAgEB&#10;AQICAgICBAMCAgICBQQEAwQGBQYGBgUGBgYHCQgGBwkHBgYICwgJCgoKCgoGCAsMCwoMCQoKCv/b&#10;AEMBAgICAgICBQMDBQoHBgcKCgoKCgoKCgoKCgoKCgoKCgoKCgoKCgoKCgoKCgoKCgoKCgoKCgoK&#10;CgoKCgoKCgoKCv/AABEIAMw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DuSJYIsCIAALAiAAAWAAAAZHJzL21lZGlhL2ltYWdlMTAuanBlZ//Y/+AAEEpGSUYA&#10;AQEBANwA3AAA/9sAQwACAQEBAQECAQEBAgICAgIEAwICAgIFBAQDBAYFBgYGBQYGBgcJCAYHCQcG&#10;BggLCAkKCgoKCgYICwwLCgwJCgoK/9sAQwECAgICAgIFAwMFCgcGBwoKCgoKCgoKCgoKCgoKCgoK&#10;CgoKCgoKCgoKCgoKCgoKCgoKCgoKCgoKCgoKCgoKCgoK/8AAEQgAzAE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">
                <v:shape id="Picture 45" o:spid="_x0000_s1027" type="#_x0000_t75" style="position:absolute;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">
                  <v:imagedata r:id="rId35" o:title=""/>
                </v:shape>
                <v:shape id="Picture 46" o:spid="_x0000_s1028" type="#_x0000_t75" style="position:absolute;left:23969;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">
                  <v:imagedata r:id="rId36" o:title=""/>
                </v:shape>
                <v:shape id="Picture 47" o:spid="_x0000_s1029" type="#_x0000_t75" style="position:absolute;left:47938;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">
                  <v:imagedata r:id="rId37" o:title=""/>
                </v:shape>
                <v:shape id="Picture 48" o:spid="_x0000_s1030" type="#_x0000_t75" style="position:absolute;left:73981;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">
                  <v:imagedata r:id="rId38" o:title=""/>
                </v:shape>
                <v:shape id="Picture 49" o:spid="_x0000_s1031" type="#_x0000_t75" style="position:absolute;left:97950;width:23965;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">
                  <v:imagedata r:id="rId39" o:title=""/>
                </v:shape>
                <v:shape id="Picture 50" o:spid="_x0000_s1032" type="#_x0000_t75" style="position:absolute;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">
                  <v:imagedata r:id="rId40" o:title=""/>
                </v:shape>
                <v:shape id="Picture 51" o:spid="_x0000_s1033" type="#_x0000_t75" style="position:absolute;left:24384;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">
                  <v:imagedata r:id="rId41" o:title=""/>
                </v:shape>
                <v:shape id="Picture 52" o:spid="_x0000_s1034" type="#_x0000_t75" style="position:absolute;left:48768;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">
                  <v:imagedata r:id="rId42" o:title=""/>
                </v:shape>
                <v:shape id="Picture 53" o:spid="_x0000_s1035" type="#_x0000_t75" style="position:absolute;left:73152;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">
                  <v:imagedata r:id="rId43" o:title=""/>
                </v:shape>
                <v:shape id="Picture 54" o:spid="_x0000_s1036" type="#_x0000_t75" style="position:absolute;left:97536;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">
                  <v:imagedata r:id="rId44" o:title=""/>
                </v:shape>
              </v:group>
            </w:pict>
          </mc:Fallback>
        </mc:AlternateContent>
      </w:r>
    </w:p>
    <w:p w14:paraId="2294CC62" w14:textId="417191CF" w:rsidR="009A044D" w:rsidRPr="009A044D" w:rsidRDefault="009A044D" w:rsidP="009A044D"/>
    <w:p w14:paraId="3CF3939B" w14:textId="6772803E" w:rsidR="009A044D" w:rsidRPr="009A044D" w:rsidRDefault="009A044D" w:rsidP="009A044D"/>
    <w:p w14:paraId="2EAEA9AF" w14:textId="7DB06C45" w:rsidR="009A044D" w:rsidRPr="009A044D" w:rsidRDefault="009A044D" w:rsidP="009A044D"/>
    <w:p w14:paraId="7436A121" w14:textId="6ED057CF" w:rsidR="009A044D" w:rsidRPr="009A044D" w:rsidRDefault="009A044D" w:rsidP="009A044D"/>
    <w:p w14:paraId="49C5A4E6" w14:textId="3E53D968" w:rsidR="009A044D" w:rsidRPr="009A044D" w:rsidRDefault="009A044D" w:rsidP="009A044D"/>
    <w:p w14:paraId="31C83A0E" w14:textId="6FE30651"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1 – five tests daylight simulations</w:t>
      </w:r>
      <w:r w:rsidR="0074228E">
        <w:rPr>
          <w:rFonts w:ascii="Times-Roman" w:hAnsi="Times-Roman" w:cs="Times-Roman"/>
          <w:sz w:val="18"/>
          <w:szCs w:val="18"/>
        </w:rPr>
        <w:t xml:space="preserve"> (S-W façade and N-E façade)</w:t>
      </w:r>
    </w:p>
    <w:p w14:paraId="55E83288" w14:textId="77777777" w:rsidR="009A044D" w:rsidRDefault="009A044D" w:rsidP="009A044D">
      <w:pPr>
        <w:jc w:val="both"/>
        <w:rPr>
          <w:rFonts w:ascii="Times-Bold" w:hAnsi="Times-Bold" w:cs="Times-Bold"/>
          <w:b/>
          <w:bCs/>
          <w:sz w:val="18"/>
          <w:szCs w:val="18"/>
        </w:rPr>
      </w:pPr>
      <w:r>
        <w:rPr>
          <w:noProof/>
        </w:rPr>
        <w:drawing>
          <wp:inline distT="0" distB="0" distL="0" distR="0" wp14:anchorId="7842A716" wp14:editId="3010E630">
            <wp:extent cx="4764505" cy="21038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3317" cy="2107705"/>
                    </a:xfrm>
                    <a:prstGeom prst="rect">
                      <a:avLst/>
                    </a:prstGeom>
                  </pic:spPr>
                </pic:pic>
              </a:graphicData>
            </a:graphic>
          </wp:inline>
        </w:drawing>
      </w:r>
    </w:p>
    <w:p w14:paraId="62D60947" w14:textId="25622BF5" w:rsidR="009A044D" w:rsidRPr="009A044D" w:rsidRDefault="009A044D" w:rsidP="009A044D">
      <w:pPr>
        <w:jc w:val="both"/>
        <w:rPr>
          <w:rFonts w:ascii="Times-Bold" w:hAnsi="Times-Bold" w:cs="Times-Bold"/>
          <w:b/>
          <w:bCs/>
          <w:sz w:val="18"/>
          <w:szCs w:val="18"/>
        </w:rPr>
      </w:pPr>
      <w:r>
        <w:rPr>
          <w:rFonts w:ascii="Times-Bold" w:hAnsi="Times-Bold" w:cs="Times-Bold"/>
          <w:b/>
          <w:bCs/>
          <w:sz w:val="18"/>
          <w:szCs w:val="18"/>
        </w:rPr>
        <w:t xml:space="preserve">Fig. 0. </w:t>
      </w:r>
      <w:r>
        <w:rPr>
          <w:rFonts w:ascii="Times-Roman" w:hAnsi="Times-Roman" w:cs="Times-Roman"/>
          <w:sz w:val="18"/>
          <w:szCs w:val="18"/>
        </w:rPr>
        <w:t>Test 2 – five shape grammar tests</w:t>
      </w:r>
      <w:r w:rsidR="0074228E">
        <w:rPr>
          <w:rFonts w:ascii="Times-Roman" w:hAnsi="Times-Roman" w:cs="Times-Roman"/>
          <w:sz w:val="18"/>
          <w:szCs w:val="18"/>
        </w:rPr>
        <w:t xml:space="preserve"> (test 2a – 2e)</w:t>
      </w:r>
    </w:p>
    <w:p w14:paraId="57947E21" w14:textId="246C029F" w:rsidR="009A044D" w:rsidRDefault="009A044D" w:rsidP="009A044D"/>
    <w:p w14:paraId="478C722F" w14:textId="0090E6D2" w:rsidR="009A044D" w:rsidRDefault="009A044D" w:rsidP="009A044D">
      <w:r>
        <w:rPr>
          <w:noProof/>
        </w:rPr>
        <w:lastRenderedPageBreak/>
        <w:drawing>
          <wp:inline distT="0" distB="0" distL="0" distR="0" wp14:anchorId="1743F20F" wp14:editId="01D48479">
            <wp:extent cx="5943600" cy="15411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41145"/>
                    </a:xfrm>
                    <a:prstGeom prst="rect">
                      <a:avLst/>
                    </a:prstGeom>
                  </pic:spPr>
                </pic:pic>
              </a:graphicData>
            </a:graphic>
          </wp:inline>
        </w:drawing>
      </w:r>
    </w:p>
    <w:p w14:paraId="51F3B618" w14:textId="70363274"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2 – five tests daylight simulations</w:t>
      </w:r>
      <w:r w:rsidR="0074228E">
        <w:rPr>
          <w:rFonts w:ascii="Times-Roman" w:hAnsi="Times-Roman" w:cs="Times-Roman"/>
          <w:sz w:val="18"/>
          <w:szCs w:val="18"/>
        </w:rPr>
        <w:t xml:space="preserve"> (S-W façade and N-E façade)</w:t>
      </w:r>
    </w:p>
    <w:p w14:paraId="5A77F669" w14:textId="5F728DEE" w:rsidR="009A044D" w:rsidRDefault="009A044D" w:rsidP="009A044D">
      <w:r>
        <w:rPr>
          <w:noProof/>
        </w:rPr>
        <w:drawing>
          <wp:inline distT="0" distB="0" distL="0" distR="0" wp14:anchorId="2CD749C1" wp14:editId="69D191FB">
            <wp:extent cx="4449170" cy="2533080"/>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9308" cy="2544545"/>
                    </a:xfrm>
                    <a:prstGeom prst="rect">
                      <a:avLst/>
                    </a:prstGeom>
                  </pic:spPr>
                </pic:pic>
              </a:graphicData>
            </a:graphic>
          </wp:inline>
        </w:drawing>
      </w:r>
    </w:p>
    <w:p w14:paraId="22597D4F" w14:textId="6BC7D85C"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3 – five shape grammar tests</w:t>
      </w:r>
      <w:r w:rsidR="0074228E">
        <w:rPr>
          <w:rFonts w:ascii="Times-Roman" w:hAnsi="Times-Roman" w:cs="Times-Roman"/>
          <w:sz w:val="18"/>
          <w:szCs w:val="18"/>
        </w:rPr>
        <w:t xml:space="preserve"> (test 3a – 3e)</w:t>
      </w:r>
    </w:p>
    <w:p w14:paraId="48BBD32E" w14:textId="77777777" w:rsidR="009A044D" w:rsidRDefault="009A044D" w:rsidP="009A044D"/>
    <w:p w14:paraId="77B2FFB1" w14:textId="53D2D43A" w:rsidR="009A044D" w:rsidRDefault="009A044D" w:rsidP="009A044D">
      <w:r>
        <w:rPr>
          <w:noProof/>
        </w:rPr>
        <w:drawing>
          <wp:inline distT="0" distB="0" distL="0" distR="0" wp14:anchorId="7C02B1CA" wp14:editId="62135E69">
            <wp:extent cx="5943600" cy="1440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40815"/>
                    </a:xfrm>
                    <a:prstGeom prst="rect">
                      <a:avLst/>
                    </a:prstGeom>
                  </pic:spPr>
                </pic:pic>
              </a:graphicData>
            </a:graphic>
          </wp:inline>
        </w:drawing>
      </w:r>
    </w:p>
    <w:p w14:paraId="5A249F64" w14:textId="083AF45D" w:rsidR="00224890" w:rsidRDefault="009A044D" w:rsidP="009A044D">
      <w:pPr>
        <w:jc w:val="both"/>
        <w:rPr>
          <w:ins w:id="86" w:author="Lok Hang Cheung" w:date="2020-02-10T15:13:00Z"/>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3 – five tests daylight simulations</w:t>
      </w:r>
      <w:r w:rsidR="0074228E">
        <w:rPr>
          <w:rFonts w:ascii="Times-Roman" w:hAnsi="Times-Roman" w:cs="Times-Roman"/>
          <w:sz w:val="18"/>
          <w:szCs w:val="18"/>
        </w:rPr>
        <w:t xml:space="preserve"> (S-W façade and N-E façade)</w:t>
      </w:r>
    </w:p>
    <w:p w14:paraId="58BD4D41" w14:textId="77777777" w:rsidR="00224890" w:rsidRDefault="00224890">
      <w:pPr>
        <w:rPr>
          <w:ins w:id="87" w:author="Lok Hang Cheung" w:date="2020-02-10T15:13:00Z"/>
          <w:rFonts w:ascii="Times-Roman" w:hAnsi="Times-Roman" w:cs="Times-Roman"/>
          <w:sz w:val="18"/>
          <w:szCs w:val="18"/>
        </w:rPr>
      </w:pPr>
      <w:ins w:id="88" w:author="Lok Hang Cheung" w:date="2020-02-10T15:13:00Z">
        <w:r>
          <w:rPr>
            <w:rFonts w:ascii="Times-Roman" w:hAnsi="Times-Roman" w:cs="Times-Roman"/>
            <w:sz w:val="18"/>
            <w:szCs w:val="18"/>
          </w:rPr>
          <w:br w:type="page"/>
        </w:r>
      </w:ins>
    </w:p>
    <w:p w14:paraId="2DE012B8" w14:textId="29657A50" w:rsidR="009A044D" w:rsidRDefault="00224890" w:rsidP="009A044D">
      <w:pPr>
        <w:jc w:val="both"/>
        <w:rPr>
          <w:ins w:id="89" w:author="Lok Hang Cheung" w:date="2020-02-10T15:13:00Z"/>
          <w:rFonts w:ascii="Times-Roman" w:hAnsi="Times-Roman" w:cs="Times-Roman"/>
          <w:sz w:val="18"/>
          <w:szCs w:val="18"/>
        </w:rPr>
      </w:pPr>
      <w:ins w:id="90" w:author="Lok Hang Cheung" w:date="2020-02-10T15:13:00Z">
        <w:r>
          <w:rPr>
            <w:rFonts w:ascii="Times-Roman" w:hAnsi="Times-Roman" w:cs="Times-Roman"/>
            <w:sz w:val="18"/>
            <w:szCs w:val="18"/>
          </w:rPr>
          <w:lastRenderedPageBreak/>
          <w:t>References:</w:t>
        </w:r>
      </w:ins>
    </w:p>
    <w:p w14:paraId="35120ADB" w14:textId="585CA734" w:rsidR="00224890" w:rsidRDefault="00224890" w:rsidP="009A044D">
      <w:pPr>
        <w:jc w:val="both"/>
        <w:rPr>
          <w:ins w:id="91" w:author="Lok Hang Cheung" w:date="2020-02-10T15:15:00Z"/>
          <w:rFonts w:ascii="Times-Roman" w:hAnsi="Times-Roman" w:cs="Times-Roman"/>
          <w:sz w:val="18"/>
          <w:szCs w:val="18"/>
        </w:rPr>
      </w:pPr>
      <w:proofErr w:type="spellStart"/>
      <w:ins w:id="92" w:author="Lok Hang Cheung" w:date="2020-02-10T15:14:00Z">
        <w:r>
          <w:rPr>
            <w:rFonts w:ascii="Times-Roman" w:hAnsi="Times-Roman" w:cs="Times-Roman"/>
            <w:sz w:val="18"/>
            <w:szCs w:val="18"/>
          </w:rPr>
          <w:t>SortalGI</w:t>
        </w:r>
        <w:proofErr w:type="spellEnd"/>
        <w:r>
          <w:rPr>
            <w:rFonts w:ascii="Times-Roman" w:hAnsi="Times-Roman" w:cs="Times-Roman"/>
            <w:sz w:val="18"/>
            <w:szCs w:val="18"/>
          </w:rPr>
          <w:t xml:space="preserve"> (</w:t>
        </w:r>
      </w:ins>
      <w:ins w:id="93" w:author="Lok Hang Cheung" w:date="2020-02-10T15:17:00Z">
        <w:r>
          <w:rPr>
            <w:rFonts w:ascii="Times-Roman" w:hAnsi="Times-Roman" w:cs="Times-Roman"/>
            <w:sz w:val="18"/>
            <w:szCs w:val="18"/>
          </w:rPr>
          <w:t>version 0.8.2</w:t>
        </w:r>
      </w:ins>
      <w:ins w:id="94" w:author="Lok Hang Cheung" w:date="2020-02-10T15:14:00Z">
        <w:r>
          <w:rPr>
            <w:rFonts w:ascii="Times-Roman" w:hAnsi="Times-Roman" w:cs="Times-Roman"/>
            <w:sz w:val="18"/>
            <w:szCs w:val="18"/>
          </w:rPr>
          <w:t>)</w:t>
        </w:r>
      </w:ins>
      <w:ins w:id="95" w:author="Lok Hang Cheung" w:date="2020-02-10T15:13:00Z">
        <w:r w:rsidRPr="00224890">
          <w:rPr>
            <w:rFonts w:ascii="Times-Roman" w:hAnsi="Times-Roman" w:cs="Times-Roman"/>
            <w:sz w:val="18"/>
            <w:szCs w:val="18"/>
          </w:rPr>
          <w:t xml:space="preserve"> [</w:t>
        </w:r>
        <w:r>
          <w:rPr>
            <w:rFonts w:ascii="Times-Roman" w:hAnsi="Times-Roman" w:cs="Times-Roman"/>
            <w:sz w:val="18"/>
            <w:szCs w:val="18"/>
          </w:rPr>
          <w:t>Grasshopper Plugin</w:t>
        </w:r>
        <w:r w:rsidRPr="00224890">
          <w:rPr>
            <w:rFonts w:ascii="Times-Roman" w:hAnsi="Times-Roman" w:cs="Times-Roman"/>
            <w:sz w:val="18"/>
            <w:szCs w:val="18"/>
          </w:rPr>
          <w:t>]. (201</w:t>
        </w:r>
        <w:r>
          <w:rPr>
            <w:rFonts w:ascii="Times-Roman" w:hAnsi="Times-Roman" w:cs="Times-Roman"/>
            <w:sz w:val="18"/>
            <w:szCs w:val="18"/>
          </w:rPr>
          <w:t>9</w:t>
        </w:r>
        <w:r w:rsidRPr="00224890">
          <w:rPr>
            <w:rFonts w:ascii="Times-Roman" w:hAnsi="Times-Roman" w:cs="Times-Roman"/>
            <w:sz w:val="18"/>
            <w:szCs w:val="18"/>
          </w:rPr>
          <w:t xml:space="preserve">). Retrieved from </w:t>
        </w:r>
      </w:ins>
      <w:ins w:id="96" w:author="Lok Hang Cheung" w:date="2020-02-10T15:14:00Z">
        <w:r>
          <w:rPr>
            <w:rFonts w:ascii="Times-Roman" w:hAnsi="Times-Roman" w:cs="Times-Roman"/>
            <w:sz w:val="18"/>
            <w:szCs w:val="18"/>
          </w:rPr>
          <w:fldChar w:fldCharType="begin"/>
        </w:r>
        <w:r>
          <w:rPr>
            <w:rFonts w:ascii="Times-Roman" w:hAnsi="Times-Roman" w:cs="Times-Roman"/>
            <w:sz w:val="18"/>
            <w:szCs w:val="18"/>
          </w:rPr>
          <w:instrText xml:space="preserve"> HYPERLINK "</w:instrText>
        </w:r>
        <w:r w:rsidRPr="00224890">
          <w:rPr>
            <w:rFonts w:ascii="Times-Roman" w:hAnsi="Times-Roman" w:cs="Times-Roman"/>
            <w:sz w:val="18"/>
            <w:szCs w:val="18"/>
          </w:rPr>
          <w:instrText>http://www.sortal.org/downloads/plugin.html</w:instrText>
        </w:r>
        <w:r>
          <w:rPr>
            <w:rFonts w:ascii="Times-Roman" w:hAnsi="Times-Roman" w:cs="Times-Roman"/>
            <w:sz w:val="18"/>
            <w:szCs w:val="18"/>
          </w:rPr>
          <w:instrText xml:space="preserve">" </w:instrText>
        </w:r>
        <w:r>
          <w:rPr>
            <w:rFonts w:ascii="Times-Roman" w:hAnsi="Times-Roman" w:cs="Times-Roman"/>
            <w:sz w:val="18"/>
            <w:szCs w:val="18"/>
          </w:rPr>
          <w:fldChar w:fldCharType="separate"/>
        </w:r>
        <w:r w:rsidRPr="008671D7">
          <w:rPr>
            <w:rStyle w:val="Hyperlink"/>
            <w:rFonts w:ascii="Times-Roman" w:hAnsi="Times-Roman" w:cs="Times-Roman"/>
            <w:sz w:val="18"/>
            <w:szCs w:val="18"/>
          </w:rPr>
          <w:t>http://www.sortal.org/downloads/plugin.html</w:t>
        </w:r>
        <w:r>
          <w:rPr>
            <w:rFonts w:ascii="Times-Roman" w:hAnsi="Times-Roman" w:cs="Times-Roman"/>
            <w:sz w:val="18"/>
            <w:szCs w:val="18"/>
          </w:rPr>
          <w:fldChar w:fldCharType="end"/>
        </w:r>
        <w:r>
          <w:rPr>
            <w:rFonts w:ascii="Times-Roman" w:hAnsi="Times-Roman" w:cs="Times-Roman"/>
            <w:sz w:val="18"/>
            <w:szCs w:val="18"/>
          </w:rPr>
          <w:t xml:space="preserve"> </w:t>
        </w:r>
      </w:ins>
    </w:p>
    <w:p w14:paraId="2D0727B8" w14:textId="1E1CE3F0" w:rsidR="00224890" w:rsidRPr="009A044D" w:rsidRDefault="00224890" w:rsidP="009A044D">
      <w:pPr>
        <w:jc w:val="both"/>
        <w:rPr>
          <w:rFonts w:ascii="Times-Roman" w:hAnsi="Times-Roman" w:cs="Times-Roman"/>
          <w:sz w:val="18"/>
          <w:szCs w:val="18"/>
        </w:rPr>
      </w:pPr>
      <w:ins w:id="97" w:author="Lok Hang Cheung" w:date="2020-02-10T15:15:00Z">
        <w:r>
          <w:rPr>
            <w:rFonts w:ascii="Times-Roman" w:hAnsi="Times-Roman" w:cs="Times-Roman"/>
            <w:sz w:val="18"/>
            <w:szCs w:val="18"/>
          </w:rPr>
          <w:t xml:space="preserve">Sunflower </w:t>
        </w:r>
      </w:ins>
      <w:ins w:id="98" w:author="Lok Hang Cheung" w:date="2020-02-10T15:17:00Z">
        <w:r>
          <w:rPr>
            <w:rFonts w:ascii="Times-Roman" w:hAnsi="Times-Roman" w:cs="Times-Roman"/>
            <w:sz w:val="18"/>
            <w:szCs w:val="18"/>
          </w:rPr>
          <w:t xml:space="preserve">(version 7.5 Pro) </w:t>
        </w:r>
      </w:ins>
      <w:ins w:id="99" w:author="Lok Hang Cheung" w:date="2020-02-10T15:15:00Z">
        <w:r>
          <w:rPr>
            <w:rFonts w:ascii="Times-Roman" w:hAnsi="Times-Roman" w:cs="Times-Roman"/>
            <w:sz w:val="18"/>
            <w:szCs w:val="18"/>
          </w:rPr>
          <w:t>[</w:t>
        </w:r>
        <w:proofErr w:type="spellStart"/>
        <w:r>
          <w:rPr>
            <w:rFonts w:ascii="Times-Roman" w:hAnsi="Times-Roman" w:cs="Times-Roman"/>
            <w:sz w:val="18"/>
            <w:szCs w:val="18"/>
          </w:rPr>
          <w:t>Grasshoper</w:t>
        </w:r>
        <w:proofErr w:type="spellEnd"/>
        <w:r>
          <w:rPr>
            <w:rFonts w:ascii="Times-Roman" w:hAnsi="Times-Roman" w:cs="Times-Roman"/>
            <w:sz w:val="18"/>
            <w:szCs w:val="18"/>
          </w:rPr>
          <w:t xml:space="preserve"> Plugin]. (20</w:t>
        </w:r>
      </w:ins>
      <w:ins w:id="100" w:author="Lok Hang Cheung" w:date="2020-02-10T15:17:00Z">
        <w:r>
          <w:rPr>
            <w:rFonts w:ascii="Times-Roman" w:hAnsi="Times-Roman" w:cs="Times-Roman"/>
            <w:sz w:val="18"/>
            <w:szCs w:val="18"/>
          </w:rPr>
          <w:t>20</w:t>
        </w:r>
      </w:ins>
      <w:ins w:id="101" w:author="Lok Hang Cheung" w:date="2020-02-10T15:15:00Z">
        <w:r>
          <w:rPr>
            <w:rFonts w:ascii="Times-Roman" w:hAnsi="Times-Roman" w:cs="Times-Roman"/>
            <w:sz w:val="18"/>
            <w:szCs w:val="18"/>
          </w:rPr>
          <w:t xml:space="preserve">). Retrieved from </w:t>
        </w:r>
      </w:ins>
      <w:ins w:id="102" w:author="Lok Hang Cheung" w:date="2020-02-10T15:18:00Z">
        <w:r>
          <w:rPr>
            <w:rFonts w:ascii="Times-Roman" w:hAnsi="Times-Roman" w:cs="Times-Roman"/>
            <w:sz w:val="18"/>
            <w:szCs w:val="18"/>
          </w:rPr>
          <w:fldChar w:fldCharType="begin"/>
        </w:r>
        <w:r>
          <w:rPr>
            <w:rFonts w:ascii="Times-Roman" w:hAnsi="Times-Roman" w:cs="Times-Roman"/>
            <w:sz w:val="18"/>
            <w:szCs w:val="18"/>
          </w:rPr>
          <w:instrText xml:space="preserve"> HYPERLINK "</w:instrText>
        </w:r>
        <w:r w:rsidRPr="00224890">
          <w:rPr>
            <w:rFonts w:ascii="Times-Roman" w:hAnsi="Times-Roman" w:cs="Times-Roman"/>
            <w:sz w:val="18"/>
            <w:szCs w:val="18"/>
          </w:rPr>
          <w:instrText>http://gh-3d.com/</w:instrText>
        </w:r>
        <w:r>
          <w:rPr>
            <w:rFonts w:ascii="Times-Roman" w:hAnsi="Times-Roman" w:cs="Times-Roman"/>
            <w:sz w:val="18"/>
            <w:szCs w:val="18"/>
          </w:rPr>
          <w:instrText xml:space="preserve">" </w:instrText>
        </w:r>
        <w:r>
          <w:rPr>
            <w:rFonts w:ascii="Times-Roman" w:hAnsi="Times-Roman" w:cs="Times-Roman"/>
            <w:sz w:val="18"/>
            <w:szCs w:val="18"/>
          </w:rPr>
          <w:fldChar w:fldCharType="separate"/>
        </w:r>
        <w:r w:rsidRPr="008671D7">
          <w:rPr>
            <w:rStyle w:val="Hyperlink"/>
            <w:rFonts w:ascii="Times-Roman" w:hAnsi="Times-Roman" w:cs="Times-Roman"/>
            <w:sz w:val="18"/>
            <w:szCs w:val="18"/>
          </w:rPr>
          <w:t>http://gh-3d.com/</w:t>
        </w:r>
        <w:r>
          <w:rPr>
            <w:rFonts w:ascii="Times-Roman" w:hAnsi="Times-Roman" w:cs="Times-Roman"/>
            <w:sz w:val="18"/>
            <w:szCs w:val="18"/>
          </w:rPr>
          <w:fldChar w:fldCharType="end"/>
        </w:r>
        <w:r>
          <w:rPr>
            <w:rFonts w:ascii="Times-Roman" w:hAnsi="Times-Roman" w:cs="Times-Roman"/>
            <w:sz w:val="18"/>
            <w:szCs w:val="18"/>
          </w:rPr>
          <w:t xml:space="preserve"> </w:t>
        </w:r>
      </w:ins>
    </w:p>
    <w:sectPr w:rsidR="00224890" w:rsidRPr="009A044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vide Lombardi" w:date="2020-04-19T16:12:00Z" w:initials="MOU">
    <w:p w14:paraId="0A6F5DA6" w14:textId="3B4552EE" w:rsidR="009D1698" w:rsidRDefault="009D1698">
      <w:pPr>
        <w:pStyle w:val="CommentText"/>
      </w:pPr>
      <w:r>
        <w:rPr>
          <w:rStyle w:val="CommentReference"/>
        </w:rPr>
        <w:annotationRef/>
      </w:r>
      <w:r>
        <w:t>Case study introduction</w:t>
      </w:r>
    </w:p>
  </w:comment>
  <w:comment w:id="6" w:author="Davide Lombardi" w:date="2020-02-10T14:52:00Z" w:initials="MOU">
    <w:p w14:paraId="1504C447" w14:textId="356808E1" w:rsidR="008C6DFB" w:rsidRDefault="008C6DFB">
      <w:pPr>
        <w:pStyle w:val="CommentText"/>
      </w:pPr>
      <w:r>
        <w:rPr>
          <w:rStyle w:val="CommentReference"/>
        </w:rPr>
        <w:annotationRef/>
      </w:r>
      <w:r>
        <w:t>Avoid repetitions</w:t>
      </w:r>
    </w:p>
  </w:comment>
  <w:comment w:id="7" w:author="Davide Lombardi" w:date="2020-04-19T16:13:00Z" w:initials="MOU">
    <w:p w14:paraId="0577929B" w14:textId="2C3F5098" w:rsidR="00D4144D" w:rsidRDefault="00D4144D">
      <w:pPr>
        <w:pStyle w:val="CommentText"/>
      </w:pPr>
      <w:r>
        <w:rPr>
          <w:rStyle w:val="CommentReference"/>
        </w:rPr>
        <w:annotationRef/>
      </w:r>
      <w:r>
        <w:t>Workflow</w:t>
      </w:r>
    </w:p>
  </w:comment>
  <w:comment w:id="8" w:author="Davide Lombardi" w:date="2020-04-19T16:14:00Z" w:initials="MOU">
    <w:p w14:paraId="14039ACF" w14:textId="035A69FB" w:rsidR="00D4144D" w:rsidRDefault="00D4144D">
      <w:pPr>
        <w:pStyle w:val="CommentText"/>
      </w:pPr>
      <w:r>
        <w:rPr>
          <w:rStyle w:val="CommentReference"/>
        </w:rPr>
        <w:annotationRef/>
      </w:r>
      <w:proofErr w:type="spellStart"/>
      <w:r>
        <w:t>summarise</w:t>
      </w:r>
      <w:proofErr w:type="spellEnd"/>
    </w:p>
  </w:comment>
  <w:comment w:id="13" w:author="Davide Lombardi" w:date="2020-02-10T14:43:00Z" w:initials="MOU">
    <w:p w14:paraId="2A09F9B7" w14:textId="4444A992" w:rsidR="00C30DEF" w:rsidRDefault="00C30DEF">
      <w:pPr>
        <w:pStyle w:val="CommentText"/>
      </w:pPr>
      <w:r>
        <w:rPr>
          <w:rStyle w:val="CommentReference"/>
        </w:rPr>
        <w:annotationRef/>
      </w:r>
      <w:r>
        <w:t>reference</w:t>
      </w:r>
    </w:p>
  </w:comment>
  <w:comment w:id="14" w:author="Davide Lombardi" w:date="2020-04-19T16:16:00Z" w:initials="MOU">
    <w:p w14:paraId="29BEE383" w14:textId="0AD3E953" w:rsidR="00D4144D" w:rsidRDefault="00D4144D">
      <w:pPr>
        <w:pStyle w:val="CommentText"/>
      </w:pPr>
      <w:r>
        <w:rPr>
          <w:rStyle w:val="CommentReference"/>
        </w:rPr>
        <w:annotationRef/>
      </w:r>
      <w:r>
        <w:t>in the references</w:t>
      </w:r>
    </w:p>
  </w:comment>
  <w:comment w:id="19" w:author="Davide Lombardi" w:date="2020-02-10T14:43:00Z" w:initials="MOU">
    <w:p w14:paraId="192A20DB" w14:textId="38055403" w:rsidR="00C30DEF" w:rsidRDefault="00C30DEF">
      <w:pPr>
        <w:pStyle w:val="CommentText"/>
      </w:pPr>
      <w:r>
        <w:rPr>
          <w:rStyle w:val="CommentReference"/>
        </w:rPr>
        <w:annotationRef/>
      </w:r>
      <w:r>
        <w:t>reference</w:t>
      </w:r>
    </w:p>
  </w:comment>
  <w:comment w:id="21" w:author="Davide Lombardi" w:date="2020-04-19T16:16:00Z" w:initials="MOU">
    <w:p w14:paraId="289825D1" w14:textId="41699708" w:rsidR="00D4144D" w:rsidRDefault="00D4144D">
      <w:pPr>
        <w:pStyle w:val="CommentText"/>
      </w:pPr>
      <w:r>
        <w:rPr>
          <w:rStyle w:val="CommentReference"/>
        </w:rPr>
        <w:annotationRef/>
      </w:r>
      <w:r>
        <w:t>in the references</w:t>
      </w:r>
    </w:p>
  </w:comment>
  <w:comment w:id="39" w:author="Davide Lombardi" w:date="2020-04-19T16:18:00Z" w:initials="MOU">
    <w:p w14:paraId="3093C9C0" w14:textId="3D777AC3" w:rsidR="00FA0670" w:rsidRDefault="00FA0670">
      <w:pPr>
        <w:pStyle w:val="CommentText"/>
      </w:pPr>
      <w:r>
        <w:rPr>
          <w:rStyle w:val="CommentReference"/>
        </w:rPr>
        <w:annotationRef/>
      </w:r>
      <w:r>
        <w:t xml:space="preserve">make more </w:t>
      </w:r>
      <w:proofErr w:type="spellStart"/>
      <w:r>
        <w:t>discorsive</w:t>
      </w:r>
      <w:proofErr w:type="spellEnd"/>
    </w:p>
  </w:comment>
  <w:comment w:id="42" w:author="Davide Lombardi" w:date="2020-04-19T16:18:00Z" w:initials="MOU">
    <w:p w14:paraId="2BAD5911" w14:textId="5374FFF2" w:rsidR="00FA0670" w:rsidRDefault="00FA0670">
      <w:pPr>
        <w:pStyle w:val="CommentText"/>
      </w:pPr>
      <w:r>
        <w:rPr>
          <w:rStyle w:val="CommentReference"/>
        </w:rPr>
        <w:annotationRef/>
      </w:r>
      <w:r>
        <w:t>too geek</w:t>
      </w:r>
    </w:p>
  </w:comment>
  <w:comment w:id="49" w:author="Davide Lombardi" w:date="2020-04-19T16:21:00Z" w:initials="MOU">
    <w:p w14:paraId="19E55C08" w14:textId="0F086711" w:rsidR="00FA0670" w:rsidRDefault="00FA0670">
      <w:pPr>
        <w:pStyle w:val="CommentText"/>
      </w:pPr>
      <w:r>
        <w:rPr>
          <w:rStyle w:val="CommentReference"/>
        </w:rPr>
        <w:annotationRef/>
      </w:r>
    </w:p>
  </w:comment>
  <w:comment w:id="78" w:author="Davide Lombardi" w:date="2020-04-19T16:29:00Z" w:initials="MOU">
    <w:p w14:paraId="3C724D96" w14:textId="32C2FA5E" w:rsidR="001B6B6F" w:rsidRDefault="001B6B6F">
      <w:pPr>
        <w:pStyle w:val="CommentText"/>
      </w:pPr>
      <w:r>
        <w:rPr>
          <w:rStyle w:val="CommentReference"/>
        </w:rPr>
        <w:annotationRef/>
      </w:r>
      <w:r>
        <w:t>make easier to read</w:t>
      </w:r>
    </w:p>
  </w:comment>
  <w:comment w:id="81" w:author="Davide Lombardi" w:date="2020-04-19T16:31:00Z" w:initials="MOU">
    <w:p w14:paraId="0B83B4E6" w14:textId="3DFB603E" w:rsidR="001B6B6F" w:rsidRDefault="001B6B6F">
      <w:pPr>
        <w:pStyle w:val="CommentText"/>
      </w:pPr>
      <w:r>
        <w:rPr>
          <w:rStyle w:val="CommentReference"/>
        </w:rPr>
        <w:annotationRef/>
      </w:r>
      <w:r>
        <w:t>more discursive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6F5DA6" w15:done="0"/>
  <w15:commentEx w15:paraId="1504C447" w15:done="0"/>
  <w15:commentEx w15:paraId="0577929B" w15:done="0"/>
  <w15:commentEx w15:paraId="14039ACF" w15:done="0"/>
  <w15:commentEx w15:paraId="2A09F9B7" w15:done="0"/>
  <w15:commentEx w15:paraId="29BEE383" w15:done="0"/>
  <w15:commentEx w15:paraId="192A20DB" w15:done="0"/>
  <w15:commentEx w15:paraId="289825D1" w15:done="0"/>
  <w15:commentEx w15:paraId="3093C9C0" w15:done="0"/>
  <w15:commentEx w15:paraId="2BAD5911" w15:done="0"/>
  <w15:commentEx w15:paraId="19E55C08" w15:done="0"/>
  <w15:commentEx w15:paraId="3C724D96" w15:done="0"/>
  <w15:commentEx w15:paraId="0B83B4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6F5DA6" w16cid:durableId="2246F6E7"/>
  <w16cid:commentId w16cid:paraId="1504C447" w16cid:durableId="21EBEC91"/>
  <w16cid:commentId w16cid:paraId="0577929B" w16cid:durableId="2246F73B"/>
  <w16cid:commentId w16cid:paraId="14039ACF" w16cid:durableId="2246F75B"/>
  <w16cid:commentId w16cid:paraId="2A09F9B7" w16cid:durableId="21EBEA9C"/>
  <w16cid:commentId w16cid:paraId="29BEE383" w16cid:durableId="2246F7E0"/>
  <w16cid:commentId w16cid:paraId="192A20DB" w16cid:durableId="21EBEAA3"/>
  <w16cid:commentId w16cid:paraId="289825D1" w16cid:durableId="2246F7EC"/>
  <w16cid:commentId w16cid:paraId="3093C9C0" w16cid:durableId="2246F838"/>
  <w16cid:commentId w16cid:paraId="2BAD5911" w16cid:durableId="2246F865"/>
  <w16cid:commentId w16cid:paraId="19E55C08" w16cid:durableId="2246F905"/>
  <w16cid:commentId w16cid:paraId="3C724D96" w16cid:durableId="2246FAEE"/>
  <w16cid:commentId w16cid:paraId="0B83B4E6" w16cid:durableId="2246FB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Times-Bold">
    <w:altName w:val="Times New Roman"/>
    <w:panose1 w:val="00000800000000020000"/>
    <w:charset w:val="00"/>
    <w:family w:val="auto"/>
    <w:pitch w:val="variable"/>
    <w:sig w:usb0="E00002FF" w:usb1="5000205A" w:usb2="00000000" w:usb3="00000000" w:csb0="0000019F" w:csb1="00000000"/>
  </w:font>
  <w:font w:name="Times-Roman">
    <w:altName w:val="Times New Roman"/>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e Lombardi">
    <w15:presenceInfo w15:providerId="None" w15:userId="Davide Lombardi"/>
  </w15:person>
  <w15:person w15:author="Lok Hang Cheung">
    <w15:presenceInfo w15:providerId="None" w15:userId="Lok Hang Che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29F"/>
    <w:rsid w:val="000C6585"/>
    <w:rsid w:val="000F61F3"/>
    <w:rsid w:val="0014241E"/>
    <w:rsid w:val="001B6B6F"/>
    <w:rsid w:val="001F51CB"/>
    <w:rsid w:val="00205518"/>
    <w:rsid w:val="00224890"/>
    <w:rsid w:val="00271283"/>
    <w:rsid w:val="002E2D61"/>
    <w:rsid w:val="00303F40"/>
    <w:rsid w:val="0048729F"/>
    <w:rsid w:val="004D7B03"/>
    <w:rsid w:val="005662BE"/>
    <w:rsid w:val="005E50B3"/>
    <w:rsid w:val="00613E59"/>
    <w:rsid w:val="00645D13"/>
    <w:rsid w:val="0067640A"/>
    <w:rsid w:val="0074228E"/>
    <w:rsid w:val="007726FF"/>
    <w:rsid w:val="0078131C"/>
    <w:rsid w:val="007B6DBD"/>
    <w:rsid w:val="0089114E"/>
    <w:rsid w:val="008C6DFB"/>
    <w:rsid w:val="0091211B"/>
    <w:rsid w:val="009A044D"/>
    <w:rsid w:val="009D1698"/>
    <w:rsid w:val="009E397C"/>
    <w:rsid w:val="00A02353"/>
    <w:rsid w:val="00AC3C09"/>
    <w:rsid w:val="00B30043"/>
    <w:rsid w:val="00BF6E60"/>
    <w:rsid w:val="00C30DEF"/>
    <w:rsid w:val="00C66761"/>
    <w:rsid w:val="00C712EB"/>
    <w:rsid w:val="00C8562D"/>
    <w:rsid w:val="00CB3547"/>
    <w:rsid w:val="00CC1226"/>
    <w:rsid w:val="00D4144D"/>
    <w:rsid w:val="00DF7DC0"/>
    <w:rsid w:val="00F5742B"/>
    <w:rsid w:val="00F60AD4"/>
    <w:rsid w:val="00FA06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1962A"/>
  <w15:chartTrackingRefBased/>
  <w15:docId w15:val="{F14B60B2-1459-4319-A964-C65C7236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1F3"/>
    <w:rPr>
      <w:color w:val="0563C1" w:themeColor="hyperlink"/>
      <w:u w:val="single"/>
    </w:rPr>
  </w:style>
  <w:style w:type="character" w:styleId="UnresolvedMention">
    <w:name w:val="Unresolved Mention"/>
    <w:basedOn w:val="DefaultParagraphFont"/>
    <w:uiPriority w:val="99"/>
    <w:semiHidden/>
    <w:unhideWhenUsed/>
    <w:rsid w:val="000F61F3"/>
    <w:rPr>
      <w:color w:val="605E5C"/>
      <w:shd w:val="clear" w:color="auto" w:fill="E1DFDD"/>
    </w:rPr>
  </w:style>
  <w:style w:type="paragraph" w:styleId="ListParagraph">
    <w:name w:val="List Paragraph"/>
    <w:basedOn w:val="Normal"/>
    <w:uiPriority w:val="34"/>
    <w:qFormat/>
    <w:rsid w:val="00F60AD4"/>
    <w:pPr>
      <w:ind w:left="720"/>
      <w:contextualSpacing/>
    </w:pPr>
  </w:style>
  <w:style w:type="paragraph" w:styleId="BalloonText">
    <w:name w:val="Balloon Text"/>
    <w:basedOn w:val="Normal"/>
    <w:link w:val="BalloonTextChar"/>
    <w:uiPriority w:val="99"/>
    <w:semiHidden/>
    <w:unhideWhenUsed/>
    <w:rsid w:val="00C30DE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30DE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30DEF"/>
    <w:rPr>
      <w:sz w:val="16"/>
      <w:szCs w:val="16"/>
    </w:rPr>
  </w:style>
  <w:style w:type="paragraph" w:styleId="CommentText">
    <w:name w:val="annotation text"/>
    <w:basedOn w:val="Normal"/>
    <w:link w:val="CommentTextChar"/>
    <w:uiPriority w:val="99"/>
    <w:semiHidden/>
    <w:unhideWhenUsed/>
    <w:rsid w:val="00C30DEF"/>
    <w:pPr>
      <w:spacing w:line="240" w:lineRule="auto"/>
    </w:pPr>
    <w:rPr>
      <w:sz w:val="20"/>
      <w:szCs w:val="20"/>
    </w:rPr>
  </w:style>
  <w:style w:type="character" w:customStyle="1" w:styleId="CommentTextChar">
    <w:name w:val="Comment Text Char"/>
    <w:basedOn w:val="DefaultParagraphFont"/>
    <w:link w:val="CommentText"/>
    <w:uiPriority w:val="99"/>
    <w:semiHidden/>
    <w:rsid w:val="00C30DEF"/>
    <w:rPr>
      <w:sz w:val="20"/>
      <w:szCs w:val="20"/>
    </w:rPr>
  </w:style>
  <w:style w:type="paragraph" w:styleId="CommentSubject">
    <w:name w:val="annotation subject"/>
    <w:basedOn w:val="CommentText"/>
    <w:next w:val="CommentText"/>
    <w:link w:val="CommentSubjectChar"/>
    <w:uiPriority w:val="99"/>
    <w:semiHidden/>
    <w:unhideWhenUsed/>
    <w:rsid w:val="00C30DEF"/>
    <w:rPr>
      <w:b/>
      <w:bCs/>
    </w:rPr>
  </w:style>
  <w:style w:type="character" w:customStyle="1" w:styleId="CommentSubjectChar">
    <w:name w:val="Comment Subject Char"/>
    <w:basedOn w:val="CommentTextChar"/>
    <w:link w:val="CommentSubject"/>
    <w:uiPriority w:val="99"/>
    <w:semiHidden/>
    <w:rsid w:val="00C30D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989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31.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4.jpeg"/><Relationship Id="rId47" Type="http://schemas.openxmlformats.org/officeDocument/2006/relationships/image" Target="media/image27.png"/><Relationship Id="rId50"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hyperlink" Target="http://www.zfxxgk.suzhou.gov.cn/sjjg/szsghj/201812/t20181207_1034143.html"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25.png"/><Relationship Id="rId5" Type="http://schemas.openxmlformats.org/officeDocument/2006/relationships/comments" Target="comment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28.png"/><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30.jpe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33.jpeg"/><Relationship Id="rId1" Type="http://schemas.openxmlformats.org/officeDocument/2006/relationships/customXml" Target="../customXml/item1.xml"/><Relationship Id="rId6"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2F034-6A8D-BC4C-B48A-AA646F574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Pages>
  <Words>1302</Words>
  <Characters>7032</Characters>
  <Application>Microsoft Office Word</Application>
  <DocSecurity>0</DocSecurity>
  <Lines>137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 Hang Cheung</dc:creator>
  <cp:keywords/>
  <dc:description/>
  <cp:lastModifiedBy>Davide Lombardi</cp:lastModifiedBy>
  <cp:revision>3</cp:revision>
  <dcterms:created xsi:type="dcterms:W3CDTF">2020-04-19T08:12:00Z</dcterms:created>
  <dcterms:modified xsi:type="dcterms:W3CDTF">2020-04-19T08:34:00Z</dcterms:modified>
</cp:coreProperties>
</file>